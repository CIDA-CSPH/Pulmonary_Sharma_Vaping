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A5800C" w14:textId="77777777" w:rsidR="00AF2064" w:rsidRPr="008C1296" w:rsidRDefault="00AF2064" w:rsidP="00AF2064">
      <w:pPr>
        <w:pStyle w:val="Default"/>
        <w:rPr>
          <w:sz w:val="22"/>
          <w:szCs w:val="22"/>
        </w:rPr>
      </w:pPr>
      <w:bookmarkStart w:id="0" w:name="_Hlk69994676"/>
      <w:bookmarkStart w:id="1" w:name="_GoBack"/>
      <w:bookmarkEnd w:id="1"/>
    </w:p>
    <w:p w14:paraId="4820187A" w14:textId="77777777" w:rsidR="00AF2064" w:rsidRPr="008C1296" w:rsidRDefault="00AF2064" w:rsidP="00AF2064">
      <w:pPr>
        <w:pStyle w:val="Default"/>
        <w:numPr>
          <w:ilvl w:val="0"/>
          <w:numId w:val="1"/>
        </w:numPr>
        <w:rPr>
          <w:sz w:val="22"/>
          <w:szCs w:val="22"/>
        </w:rPr>
      </w:pPr>
    </w:p>
    <w:p w14:paraId="32B70347" w14:textId="05824A1E" w:rsidR="005E181F" w:rsidRDefault="007967F3" w:rsidP="00C44ADF">
      <w:pPr>
        <w:pStyle w:val="Default"/>
        <w:jc w:val="center"/>
        <w:rPr>
          <w:b/>
          <w:bCs/>
          <w:sz w:val="22"/>
          <w:szCs w:val="22"/>
        </w:rPr>
      </w:pPr>
      <w:r>
        <w:rPr>
          <w:b/>
          <w:bCs/>
          <w:sz w:val="22"/>
          <w:szCs w:val="22"/>
        </w:rPr>
        <w:t xml:space="preserve">In preparation for submission as a Letter to the Editor for the </w:t>
      </w:r>
      <w:r w:rsidRPr="007967F3">
        <w:rPr>
          <w:b/>
          <w:bCs/>
          <w:sz w:val="22"/>
          <w:szCs w:val="22"/>
        </w:rPr>
        <w:t>American Journal of Respiratory and Critical Care Medicine</w:t>
      </w:r>
    </w:p>
    <w:p w14:paraId="5F2B415D" w14:textId="154F924D" w:rsidR="00B57D85" w:rsidRDefault="00B57D85" w:rsidP="00C44ADF">
      <w:pPr>
        <w:pStyle w:val="Default"/>
        <w:jc w:val="center"/>
        <w:rPr>
          <w:b/>
          <w:bCs/>
          <w:sz w:val="22"/>
          <w:szCs w:val="22"/>
        </w:rPr>
      </w:pPr>
    </w:p>
    <w:p w14:paraId="5D4804EE" w14:textId="1D110539" w:rsidR="007967F3" w:rsidRPr="008C1296" w:rsidRDefault="00B57D85" w:rsidP="00C44ADF">
      <w:pPr>
        <w:pStyle w:val="Default"/>
        <w:jc w:val="center"/>
        <w:rPr>
          <w:sz w:val="22"/>
          <w:szCs w:val="22"/>
        </w:rPr>
      </w:pPr>
      <w:r>
        <w:rPr>
          <w:b/>
          <w:sz w:val="22"/>
          <w:szCs w:val="22"/>
        </w:rPr>
        <w:t>The impact</w:t>
      </w:r>
      <w:r w:rsidR="00704E91">
        <w:rPr>
          <w:b/>
          <w:sz w:val="22"/>
          <w:szCs w:val="22"/>
        </w:rPr>
        <w:t xml:space="preserve"> </w:t>
      </w:r>
      <w:r>
        <w:rPr>
          <w:b/>
          <w:sz w:val="22"/>
          <w:szCs w:val="22"/>
        </w:rPr>
        <w:t xml:space="preserve">of </w:t>
      </w:r>
      <w:r w:rsidR="00704E91">
        <w:rPr>
          <w:b/>
          <w:sz w:val="22"/>
          <w:szCs w:val="22"/>
        </w:rPr>
        <w:t xml:space="preserve">vaping </w:t>
      </w:r>
      <w:r>
        <w:rPr>
          <w:b/>
          <w:sz w:val="22"/>
          <w:szCs w:val="22"/>
        </w:rPr>
        <w:t>on</w:t>
      </w:r>
      <w:r w:rsidR="00704E91">
        <w:rPr>
          <w:b/>
          <w:sz w:val="22"/>
          <w:szCs w:val="22"/>
        </w:rPr>
        <w:t xml:space="preserve"> </w:t>
      </w:r>
      <w:r w:rsidR="004F7422">
        <w:rPr>
          <w:b/>
          <w:sz w:val="22"/>
          <w:szCs w:val="22"/>
        </w:rPr>
        <w:t xml:space="preserve">adolescent </w:t>
      </w:r>
      <w:r w:rsidR="00704E91">
        <w:rPr>
          <w:b/>
          <w:sz w:val="22"/>
          <w:szCs w:val="22"/>
        </w:rPr>
        <w:t>l</w:t>
      </w:r>
      <w:r w:rsidR="00704E91" w:rsidRPr="00704E91">
        <w:rPr>
          <w:b/>
          <w:sz w:val="22"/>
          <w:szCs w:val="22"/>
        </w:rPr>
        <w:t>ung function and nasal epithelia</w:t>
      </w:r>
      <w:r>
        <w:rPr>
          <w:b/>
          <w:sz w:val="22"/>
          <w:szCs w:val="22"/>
        </w:rPr>
        <w:t>l</w:t>
      </w:r>
      <w:r w:rsidR="00704E91" w:rsidRPr="00704E91">
        <w:rPr>
          <w:b/>
          <w:sz w:val="22"/>
          <w:szCs w:val="22"/>
        </w:rPr>
        <w:t xml:space="preserve"> gene expression</w:t>
      </w:r>
    </w:p>
    <w:p w14:paraId="320597C8" w14:textId="77777777" w:rsidR="005E181F" w:rsidRPr="008C1296" w:rsidRDefault="005E181F" w:rsidP="005E181F">
      <w:pPr>
        <w:pStyle w:val="Default"/>
        <w:numPr>
          <w:ilvl w:val="0"/>
          <w:numId w:val="1"/>
        </w:numPr>
        <w:rPr>
          <w:sz w:val="22"/>
          <w:szCs w:val="22"/>
        </w:rPr>
      </w:pPr>
    </w:p>
    <w:p w14:paraId="4DA956BC" w14:textId="52CDC5A0" w:rsidR="00673FFC" w:rsidRDefault="00673FFC" w:rsidP="005E181F">
      <w:pPr>
        <w:pStyle w:val="xdefault"/>
        <w:numPr>
          <w:ilvl w:val="0"/>
          <w:numId w:val="1"/>
        </w:numPr>
        <w:shd w:val="clear" w:color="auto" w:fill="FFFFFF"/>
        <w:rPr>
          <w:rFonts w:ascii="Arial" w:hAnsi="Arial" w:cs="Arial"/>
        </w:rPr>
      </w:pPr>
      <w:r>
        <w:rPr>
          <w:rFonts w:ascii="Arial" w:hAnsi="Arial" w:cs="Arial"/>
        </w:rPr>
        <w:t>To the Editor,</w:t>
      </w:r>
    </w:p>
    <w:p w14:paraId="3B236C3C" w14:textId="77777777" w:rsidR="00673FFC" w:rsidRDefault="00673FFC" w:rsidP="005E181F">
      <w:pPr>
        <w:pStyle w:val="xdefault"/>
        <w:numPr>
          <w:ilvl w:val="0"/>
          <w:numId w:val="1"/>
        </w:numPr>
        <w:shd w:val="clear" w:color="auto" w:fill="FFFFFF"/>
        <w:rPr>
          <w:rFonts w:ascii="Arial" w:hAnsi="Arial" w:cs="Arial"/>
        </w:rPr>
      </w:pPr>
    </w:p>
    <w:p w14:paraId="5072DB48" w14:textId="7ECC7D0E" w:rsidR="005E181F" w:rsidRPr="006D0BDA" w:rsidRDefault="005E181F" w:rsidP="00B57D85">
      <w:pPr>
        <w:pStyle w:val="xdefault"/>
        <w:numPr>
          <w:ilvl w:val="0"/>
          <w:numId w:val="1"/>
        </w:numPr>
        <w:shd w:val="clear" w:color="auto" w:fill="FFFFFF"/>
        <w:rPr>
          <w:rFonts w:ascii="Arial" w:hAnsi="Arial" w:cs="Arial"/>
        </w:rPr>
      </w:pPr>
      <w:r w:rsidRPr="003608A2">
        <w:rPr>
          <w:rFonts w:ascii="Arial" w:hAnsi="Arial" w:cs="Arial"/>
        </w:rPr>
        <w:t xml:space="preserve">Electronic </w:t>
      </w:r>
      <w:r w:rsidR="00B57D85">
        <w:rPr>
          <w:rFonts w:ascii="Arial" w:hAnsi="Arial" w:cs="Arial"/>
        </w:rPr>
        <w:t xml:space="preserve">cigarettes </w:t>
      </w:r>
      <w:r w:rsidRPr="003608A2">
        <w:rPr>
          <w:rFonts w:ascii="Arial" w:hAnsi="Arial" w:cs="Arial"/>
        </w:rPr>
        <w:t>(e-cig</w:t>
      </w:r>
      <w:r w:rsidR="00D22276">
        <w:rPr>
          <w:rFonts w:ascii="Arial" w:hAnsi="Arial" w:cs="Arial"/>
        </w:rPr>
        <w:t>s</w:t>
      </w:r>
      <w:r w:rsidRPr="003608A2">
        <w:rPr>
          <w:rFonts w:ascii="Arial" w:hAnsi="Arial" w:cs="Arial"/>
        </w:rPr>
        <w:t xml:space="preserve">) </w:t>
      </w:r>
      <w:r w:rsidR="00B57D85">
        <w:rPr>
          <w:rFonts w:ascii="Arial" w:hAnsi="Arial" w:cs="Arial"/>
        </w:rPr>
        <w:t>have been</w:t>
      </w:r>
      <w:r w:rsidRPr="003608A2">
        <w:rPr>
          <w:rFonts w:ascii="Arial" w:hAnsi="Arial" w:cs="Arial"/>
        </w:rPr>
        <w:t xml:space="preserve"> touted as safe alternatives to traditional tobacco products, however, there are no substantive data to corroborate this claim. Adolescents are the predominant population using e-cigarettes and are at greatest risk for the negative health effects of nicotine exposure and addiction.</w:t>
      </w:r>
      <w:r w:rsidR="00B57D85">
        <w:rPr>
          <w:rFonts w:ascii="Arial" w:hAnsi="Arial" w:cs="Arial"/>
        </w:rPr>
        <w:t xml:space="preserve"> </w:t>
      </w:r>
      <w:r w:rsidRPr="003608A2">
        <w:rPr>
          <w:rFonts w:ascii="Arial" w:hAnsi="Arial" w:cs="Arial"/>
        </w:rPr>
        <w:t>In Colorado, 48.3% of Latino high school youth reported ever having vaped and recent national reports show disproportionately higher e-cigarette use among Latino youth</w:t>
      </w:r>
      <w:r w:rsidR="007B2274">
        <w:rPr>
          <w:rFonts w:ascii="Arial" w:hAnsi="Arial" w:cs="Arial"/>
        </w:rPr>
        <w:t xml:space="preserve"> </w:t>
      </w:r>
      <w:r w:rsidR="007B2274">
        <w:rPr>
          <w:rFonts w:ascii="Arial" w:hAnsi="Arial" w:cs="Arial"/>
        </w:rPr>
        <w:fldChar w:fldCharType="begin"/>
      </w:r>
      <w:r w:rsidR="007B2274">
        <w:rPr>
          <w:rFonts w:ascii="Arial" w:hAnsi="Arial" w:cs="Arial"/>
        </w:rPr>
        <w:instrText xml:space="preserve"> ADDIN EN.CITE &lt;EndNote&gt;&lt;Cite&gt;&lt;Author&gt;Colorado Department of Health &amp;amp; Environment&lt;/Author&gt;&lt;Year&gt;2019&lt;/Year&gt;&lt;RecNum&gt;22&lt;/RecNum&gt;&lt;DisplayText&gt;[1]&lt;/DisplayText&gt;&lt;record&gt;&lt;rec-number&gt;22&lt;/rec-number&gt;&lt;foreign-keys&gt;&lt;key app="EN" db-id="v5wszz2vfrsr97evt2hvfwxizpvv9dfp5rf9" timestamp="1598632367"&gt;22&lt;/key&gt;&lt;/foreign-keys&gt;&lt;ref-type name="Journal Article"&gt;17&lt;/ref-type&gt;&lt;contributors&gt;&lt;authors&gt;&lt;author&gt;Colorado Department of Health &amp;amp; Environment,,&lt;/author&gt;&lt;/authors&gt;&lt;/contributors&gt;&lt;titles&gt;&lt;title&gt;Healthy Kids Colorado Survey data tables and reports. Available at: https://www.colorado.gov/pacific/cdphe/healthy-kids-colorado-survey-data-tables-and-reports. Accessed 8-28-2020&lt;/title&gt;&lt;/titles&gt;&lt;dates&gt;&lt;year&gt;2019&lt;/year&gt;&lt;/dates&gt;&lt;urls&gt;&lt;/urls&gt;&lt;/record&gt;&lt;/Cite&gt;&lt;/EndNote&gt;</w:instrText>
      </w:r>
      <w:r w:rsidR="007B2274">
        <w:rPr>
          <w:rFonts w:ascii="Arial" w:hAnsi="Arial" w:cs="Arial"/>
        </w:rPr>
        <w:fldChar w:fldCharType="separate"/>
      </w:r>
      <w:r w:rsidR="007B2274">
        <w:rPr>
          <w:rFonts w:ascii="Arial" w:hAnsi="Arial" w:cs="Arial"/>
          <w:noProof/>
        </w:rPr>
        <w:t>[1]</w:t>
      </w:r>
      <w:r w:rsidR="007B2274">
        <w:rPr>
          <w:rFonts w:ascii="Arial" w:hAnsi="Arial" w:cs="Arial"/>
        </w:rPr>
        <w:fldChar w:fldCharType="end"/>
      </w:r>
      <w:r w:rsidRPr="003608A2">
        <w:rPr>
          <w:rFonts w:ascii="Arial" w:hAnsi="Arial" w:cs="Arial"/>
        </w:rPr>
        <w:t>.</w:t>
      </w:r>
      <w:r w:rsidR="00EB5A76">
        <w:rPr>
          <w:rFonts w:ascii="Arial" w:hAnsi="Arial" w:cs="Arial"/>
        </w:rPr>
        <w:t xml:space="preserve"> </w:t>
      </w:r>
      <w:r w:rsidR="00B57D85">
        <w:rPr>
          <w:rFonts w:ascii="Arial" w:hAnsi="Arial" w:cs="Arial"/>
        </w:rPr>
        <w:t xml:space="preserve">Studies investigating the impact of vape exposure on respiratory outcomes and lung biology in this at-risk adolescent population are limited.  </w:t>
      </w:r>
      <w:commentRangeStart w:id="2"/>
      <w:commentRangeStart w:id="3"/>
      <w:r w:rsidR="00B57D85">
        <w:rPr>
          <w:rFonts w:ascii="Arial" w:hAnsi="Arial" w:cs="Arial"/>
        </w:rPr>
        <w:t>W</w:t>
      </w:r>
      <w:r w:rsidR="001D3A1B" w:rsidRPr="00B57D85">
        <w:rPr>
          <w:rFonts w:ascii="Arial" w:hAnsi="Arial" w:cs="Arial"/>
        </w:rPr>
        <w:t>e aimed to</w:t>
      </w:r>
      <w:r w:rsidRPr="00B57D85">
        <w:rPr>
          <w:rFonts w:ascii="Arial" w:hAnsi="Arial" w:cs="Arial"/>
        </w:rPr>
        <w:t xml:space="preserve"> </w:t>
      </w:r>
      <w:r w:rsidR="00B57D85" w:rsidRPr="00B57D85">
        <w:rPr>
          <w:rFonts w:ascii="Arial" w:hAnsi="Arial" w:cs="Arial"/>
        </w:rPr>
        <w:t xml:space="preserve">investigate </w:t>
      </w:r>
      <w:commentRangeEnd w:id="2"/>
      <w:r w:rsidR="0006052D">
        <w:rPr>
          <w:rStyle w:val="CommentReference"/>
          <w:rFonts w:asciiTheme="minorHAnsi" w:hAnsiTheme="minorHAnsi" w:cstheme="minorBidi"/>
        </w:rPr>
        <w:commentReference w:id="2"/>
      </w:r>
      <w:commentRangeEnd w:id="3"/>
      <w:r w:rsidR="009D4DF9">
        <w:rPr>
          <w:rStyle w:val="CommentReference"/>
          <w:rFonts w:asciiTheme="minorHAnsi" w:hAnsiTheme="minorHAnsi" w:cstheme="minorBidi"/>
        </w:rPr>
        <w:commentReference w:id="3"/>
      </w:r>
      <w:r w:rsidR="00B57D85" w:rsidRPr="00B57D85">
        <w:rPr>
          <w:rFonts w:ascii="Arial" w:hAnsi="Arial" w:cs="Arial"/>
        </w:rPr>
        <w:t xml:space="preserve">the impact of vape exposure on </w:t>
      </w:r>
      <w:del w:id="4" w:author="Liu, Cuining" w:date="2021-05-24T08:30:00Z">
        <w:r w:rsidR="00B57D85" w:rsidRPr="000222E7" w:rsidDel="000222E7">
          <w:rPr>
            <w:rFonts w:ascii="Arial" w:hAnsi="Arial" w:cs="Arial"/>
            <w:i/>
            <w:iCs/>
            <w:rPrChange w:id="5" w:author="Liu, Cuining" w:date="2021-05-24T08:30:00Z">
              <w:rPr>
                <w:rFonts w:ascii="Arial" w:hAnsi="Arial" w:cs="Arial"/>
              </w:rPr>
            </w:rPrChange>
          </w:rPr>
          <w:delText xml:space="preserve">measures of </w:delText>
        </w:r>
      </w:del>
      <w:r w:rsidR="00B57D85" w:rsidRPr="000222E7">
        <w:rPr>
          <w:rFonts w:ascii="Arial" w:hAnsi="Arial" w:cs="Arial"/>
          <w:i/>
          <w:iCs/>
          <w:rPrChange w:id="6" w:author="Liu, Cuining" w:date="2021-05-24T08:30:00Z">
            <w:rPr>
              <w:rFonts w:ascii="Arial" w:hAnsi="Arial" w:cs="Arial"/>
            </w:rPr>
          </w:rPrChange>
        </w:rPr>
        <w:t>lung function</w:t>
      </w:r>
      <w:r w:rsidR="00B57D85">
        <w:rPr>
          <w:rFonts w:ascii="Arial" w:hAnsi="Arial" w:cs="Arial"/>
        </w:rPr>
        <w:t xml:space="preserve"> </w:t>
      </w:r>
      <w:del w:id="7" w:author="Liu, Cuining" w:date="2021-05-24T08:30:00Z">
        <w:r w:rsidR="00B57D85" w:rsidDel="000222E7">
          <w:rPr>
            <w:rFonts w:ascii="Arial" w:hAnsi="Arial" w:cs="Arial"/>
          </w:rPr>
          <w:delText>in</w:delText>
        </w:r>
        <w:r w:rsidR="00B57D85" w:rsidRPr="00B57D85" w:rsidDel="000222E7">
          <w:rPr>
            <w:rFonts w:ascii="Arial" w:hAnsi="Arial" w:cs="Arial"/>
          </w:rPr>
          <w:delText xml:space="preserve"> </w:delText>
        </w:r>
        <w:r w:rsidR="00B57D85" w:rsidDel="000222E7">
          <w:rPr>
            <w:rFonts w:ascii="Arial" w:hAnsi="Arial" w:cs="Arial"/>
          </w:rPr>
          <w:delText>Latinx</w:delText>
        </w:r>
        <w:r w:rsidR="00B57D85" w:rsidRPr="00B57D85" w:rsidDel="000222E7">
          <w:rPr>
            <w:rFonts w:ascii="Arial" w:hAnsi="Arial" w:cs="Arial"/>
          </w:rPr>
          <w:delText xml:space="preserve"> adolescents and </w:delText>
        </w:r>
        <w:r w:rsidR="006D0BDA" w:rsidDel="000222E7">
          <w:rPr>
            <w:rFonts w:ascii="Arial" w:hAnsi="Arial" w:cs="Arial"/>
          </w:rPr>
          <w:delText xml:space="preserve">to </w:delText>
        </w:r>
        <w:r w:rsidR="001D3A1B" w:rsidRPr="00B57D85" w:rsidDel="000222E7">
          <w:rPr>
            <w:rFonts w:ascii="Arial" w:hAnsi="Arial" w:cs="Arial"/>
          </w:rPr>
          <w:delText xml:space="preserve">compare </w:delText>
        </w:r>
      </w:del>
      <w:ins w:id="8" w:author="Liu, Cuining" w:date="2021-05-24T08:30:00Z">
        <w:r w:rsidR="000222E7">
          <w:rPr>
            <w:rFonts w:ascii="Arial" w:hAnsi="Arial" w:cs="Arial"/>
          </w:rPr>
          <w:t xml:space="preserve">and </w:t>
        </w:r>
      </w:ins>
      <w:del w:id="9" w:author="Liu, Cuining" w:date="2021-05-24T08:30:00Z">
        <w:r w:rsidR="00B57D85" w:rsidRPr="000222E7" w:rsidDel="000222E7">
          <w:rPr>
            <w:rFonts w:ascii="Arial" w:hAnsi="Arial" w:cs="Arial"/>
            <w:i/>
            <w:iCs/>
            <w:rPrChange w:id="10" w:author="Liu, Cuining" w:date="2021-05-24T08:30:00Z">
              <w:rPr>
                <w:rFonts w:ascii="Arial" w:hAnsi="Arial" w:cs="Arial"/>
              </w:rPr>
            </w:rPrChange>
          </w:rPr>
          <w:delText xml:space="preserve">the </w:delText>
        </w:r>
      </w:del>
      <w:r w:rsidR="001D3A1B" w:rsidRPr="000222E7">
        <w:rPr>
          <w:rFonts w:ascii="Arial" w:hAnsi="Arial" w:cs="Arial"/>
          <w:i/>
          <w:iCs/>
          <w:rPrChange w:id="11" w:author="Liu, Cuining" w:date="2021-05-24T08:30:00Z">
            <w:rPr>
              <w:rFonts w:ascii="Arial" w:hAnsi="Arial" w:cs="Arial"/>
            </w:rPr>
          </w:rPrChange>
        </w:rPr>
        <w:t>nasal epithelial gene expression</w:t>
      </w:r>
      <w:r w:rsidR="001D3A1B" w:rsidRPr="00B57D85">
        <w:rPr>
          <w:rFonts w:ascii="Arial" w:hAnsi="Arial" w:cs="Arial"/>
        </w:rPr>
        <w:t xml:space="preserve"> i</w:t>
      </w:r>
      <w:r w:rsidR="00B57D85" w:rsidRPr="00B57D85">
        <w:rPr>
          <w:rFonts w:ascii="Arial" w:hAnsi="Arial" w:cs="Arial"/>
        </w:rPr>
        <w:t xml:space="preserve">n </w:t>
      </w:r>
      <w:ins w:id="12" w:author="Liu, Cuining" w:date="2021-05-24T08:30:00Z">
        <w:r w:rsidR="000222E7">
          <w:rPr>
            <w:rFonts w:ascii="Arial" w:hAnsi="Arial" w:cs="Arial"/>
          </w:rPr>
          <w:t>adolescents</w:t>
        </w:r>
        <w:r w:rsidR="00D22BD9">
          <w:rPr>
            <w:rFonts w:ascii="Arial" w:hAnsi="Arial" w:cs="Arial"/>
          </w:rPr>
          <w:t>(?)</w:t>
        </w:r>
      </w:ins>
      <w:ins w:id="13" w:author="Liu, Cuining" w:date="2021-05-24T08:31:00Z">
        <w:r w:rsidR="00A44BD1">
          <w:rPr>
            <w:rFonts w:ascii="Arial" w:hAnsi="Arial" w:cs="Arial"/>
          </w:rPr>
          <w:t xml:space="preserve"> </w:t>
        </w:r>
      </w:ins>
      <w:del w:id="14" w:author="Liu, Cuining" w:date="2021-05-24T08:30:00Z">
        <w:r w:rsidR="00B57D85" w:rsidRPr="00B57D85" w:rsidDel="00422CD3">
          <w:rPr>
            <w:rFonts w:ascii="Arial" w:hAnsi="Arial" w:cs="Arial"/>
          </w:rPr>
          <w:delText>those</w:delText>
        </w:r>
        <w:r w:rsidR="00EB5A76" w:rsidRPr="006D0BDA" w:rsidDel="00422CD3">
          <w:rPr>
            <w:rFonts w:ascii="Arial" w:hAnsi="Arial" w:cs="Arial"/>
          </w:rPr>
          <w:delText xml:space="preserve"> </w:delText>
        </w:r>
      </w:del>
      <w:r w:rsidR="001D3A1B" w:rsidRPr="006D0BDA">
        <w:rPr>
          <w:rFonts w:ascii="Arial" w:hAnsi="Arial" w:cs="Arial"/>
        </w:rPr>
        <w:t xml:space="preserve">who vape </w:t>
      </w:r>
      <w:del w:id="15" w:author="Liu, Cuining" w:date="2021-05-24T08:33:00Z">
        <w:r w:rsidR="001D3A1B" w:rsidRPr="006D0BDA" w:rsidDel="0041337B">
          <w:rPr>
            <w:rFonts w:ascii="Arial" w:hAnsi="Arial" w:cs="Arial"/>
          </w:rPr>
          <w:delText xml:space="preserve">to </w:delText>
        </w:r>
      </w:del>
      <w:ins w:id="16" w:author="Liu, Cuining" w:date="2021-05-24T08:33:00Z">
        <w:r w:rsidR="0041337B">
          <w:rPr>
            <w:rFonts w:ascii="Arial" w:hAnsi="Arial" w:cs="Arial"/>
          </w:rPr>
          <w:t xml:space="preserve">compared to </w:t>
        </w:r>
      </w:ins>
      <w:r w:rsidR="001D3A1B" w:rsidRPr="006D0BDA">
        <w:rPr>
          <w:rFonts w:ascii="Arial" w:hAnsi="Arial" w:cs="Arial"/>
        </w:rPr>
        <w:t>non-vaping controls</w:t>
      </w:r>
      <w:del w:id="17" w:author="Liu, Cuining" w:date="2021-05-24T08:33:00Z">
        <w:r w:rsidR="001D3A1B" w:rsidRPr="006D0BDA" w:rsidDel="0041337B">
          <w:rPr>
            <w:rFonts w:ascii="Arial" w:hAnsi="Arial" w:cs="Arial"/>
          </w:rPr>
          <w:delText xml:space="preserve"> to determine the </w:delText>
        </w:r>
      </w:del>
      <w:del w:id="18" w:author="Liu, Cuining" w:date="2021-05-24T08:31:00Z">
        <w:r w:rsidR="001D3A1B" w:rsidRPr="006D0BDA" w:rsidDel="00AC0669">
          <w:rPr>
            <w:rFonts w:ascii="Arial" w:hAnsi="Arial" w:cs="Arial"/>
          </w:rPr>
          <w:delText xml:space="preserve">biological </w:delText>
        </w:r>
      </w:del>
      <w:del w:id="19" w:author="Liu, Cuining" w:date="2021-05-24T08:33:00Z">
        <w:r w:rsidR="001D3A1B" w:rsidRPr="006D0BDA" w:rsidDel="0041337B">
          <w:rPr>
            <w:rFonts w:ascii="Arial" w:hAnsi="Arial" w:cs="Arial"/>
          </w:rPr>
          <w:delText>impact of vape exposure</w:delText>
        </w:r>
      </w:del>
      <w:r w:rsidR="001D3A1B" w:rsidRPr="006D0BDA">
        <w:rPr>
          <w:rFonts w:ascii="Arial" w:hAnsi="Arial" w:cs="Arial"/>
        </w:rPr>
        <w:t>.</w:t>
      </w:r>
      <w:r w:rsidR="006D0BDA">
        <w:rPr>
          <w:rFonts w:ascii="Arial" w:hAnsi="Arial" w:cs="Arial"/>
        </w:rPr>
        <w:t xml:space="preserve"> </w:t>
      </w:r>
      <w:del w:id="20" w:author="Liu, Cuining" w:date="2021-05-24T08:32:00Z">
        <w:r w:rsidR="006D0BDA" w:rsidDel="0093672A">
          <w:rPr>
            <w:rFonts w:ascii="Arial" w:hAnsi="Arial" w:cs="Arial"/>
          </w:rPr>
          <w:delText xml:space="preserve"> We</w:delText>
        </w:r>
        <w:r w:rsidR="00B46F6D" w:rsidRPr="00B57D85" w:rsidDel="0093672A">
          <w:rPr>
            <w:rFonts w:ascii="Arial" w:hAnsi="Arial" w:cs="Arial"/>
          </w:rPr>
          <w:delText xml:space="preserve"> hypothesi</w:delText>
        </w:r>
        <w:r w:rsidR="006D0BDA" w:rsidDel="0093672A">
          <w:rPr>
            <w:rFonts w:ascii="Arial" w:hAnsi="Arial" w:cs="Arial"/>
          </w:rPr>
          <w:delText>zed that</w:delText>
        </w:r>
        <w:r w:rsidR="001D3A1B" w:rsidRPr="00B57D85" w:rsidDel="0093672A">
          <w:rPr>
            <w:rFonts w:ascii="Arial" w:hAnsi="Arial" w:cs="Arial"/>
          </w:rPr>
          <w:delText xml:space="preserve"> </w:delText>
        </w:r>
        <w:r w:rsidR="006D0BDA" w:rsidDel="0093672A">
          <w:rPr>
            <w:rFonts w:ascii="Arial" w:hAnsi="Arial" w:cs="Arial"/>
          </w:rPr>
          <w:delText xml:space="preserve">vape exposure is associated with abnormal lung function measures and that </w:delText>
        </w:r>
        <w:r w:rsidR="001D3A1B" w:rsidRPr="00B57D85" w:rsidDel="0093672A">
          <w:rPr>
            <w:rFonts w:ascii="Arial" w:hAnsi="Arial" w:cs="Arial"/>
          </w:rPr>
          <w:delText>nasal epithelial gene expression w</w:delText>
        </w:r>
        <w:r w:rsidR="00B57D85" w:rsidRPr="00B57D85" w:rsidDel="0093672A">
          <w:rPr>
            <w:rFonts w:ascii="Arial" w:hAnsi="Arial" w:cs="Arial"/>
          </w:rPr>
          <w:delText xml:space="preserve">ould be </w:delText>
        </w:r>
        <w:r w:rsidR="001D3A1B" w:rsidRPr="00B57D85" w:rsidDel="0093672A">
          <w:rPr>
            <w:rFonts w:ascii="Arial" w:hAnsi="Arial" w:cs="Arial"/>
          </w:rPr>
          <w:delText>modified by vape exposure</w:delText>
        </w:r>
        <w:r w:rsidR="00B46F6D" w:rsidRPr="00B57D85" w:rsidDel="0093672A">
          <w:rPr>
            <w:rFonts w:ascii="Arial" w:hAnsi="Arial" w:cs="Arial"/>
          </w:rPr>
          <w:delText xml:space="preserve">. </w:delText>
        </w:r>
      </w:del>
    </w:p>
    <w:p w14:paraId="61532A74" w14:textId="77777777" w:rsidR="005E181F" w:rsidRPr="003608A2" w:rsidRDefault="005E181F" w:rsidP="005E181F">
      <w:pPr>
        <w:pStyle w:val="xdefault"/>
        <w:numPr>
          <w:ilvl w:val="0"/>
          <w:numId w:val="1"/>
        </w:numPr>
        <w:shd w:val="clear" w:color="auto" w:fill="FFFFFF"/>
        <w:rPr>
          <w:rFonts w:ascii="Arial" w:hAnsi="Arial" w:cs="Arial"/>
        </w:rPr>
      </w:pPr>
      <w:r w:rsidRPr="003608A2">
        <w:rPr>
          <w:rFonts w:ascii="Arial" w:hAnsi="Arial" w:cs="Arial"/>
        </w:rPr>
        <w:t> </w:t>
      </w:r>
    </w:p>
    <w:p w14:paraId="7B5E6035" w14:textId="6BC4586A" w:rsidR="006D0BDA" w:rsidRDefault="005E181F" w:rsidP="00261E24">
      <w:pPr>
        <w:pStyle w:val="xdefault"/>
        <w:numPr>
          <w:ilvl w:val="0"/>
          <w:numId w:val="1"/>
        </w:numPr>
        <w:shd w:val="clear" w:color="auto" w:fill="FFFFFF"/>
        <w:rPr>
          <w:rFonts w:ascii="Arial" w:hAnsi="Arial" w:cs="Arial"/>
        </w:rPr>
      </w:pPr>
      <w:r w:rsidRPr="007145F7">
        <w:rPr>
          <w:rFonts w:ascii="Arial" w:hAnsi="Arial" w:cs="Arial"/>
        </w:rPr>
        <w:t xml:space="preserve">Study </w:t>
      </w:r>
      <w:del w:id="21" w:author="Liu, Cuining" w:date="2021-05-24T08:34:00Z">
        <w:r w:rsidRPr="007145F7" w:rsidDel="00846014">
          <w:rPr>
            <w:rFonts w:ascii="Arial" w:hAnsi="Arial" w:cs="Arial"/>
          </w:rPr>
          <w:delText xml:space="preserve">subjects </w:delText>
        </w:r>
      </w:del>
      <w:ins w:id="22" w:author="Liu, Cuining" w:date="2021-05-24T08:34:00Z">
        <w:r w:rsidR="00846014">
          <w:rPr>
            <w:rFonts w:ascii="Arial" w:hAnsi="Arial" w:cs="Arial"/>
          </w:rPr>
          <w:t>participants</w:t>
        </w:r>
        <w:r w:rsidR="00846014" w:rsidRPr="007145F7">
          <w:rPr>
            <w:rFonts w:ascii="Arial" w:hAnsi="Arial" w:cs="Arial"/>
          </w:rPr>
          <w:t xml:space="preserve"> </w:t>
        </w:r>
      </w:ins>
      <w:r w:rsidRPr="007145F7">
        <w:rPr>
          <w:rFonts w:ascii="Arial" w:hAnsi="Arial" w:cs="Arial"/>
        </w:rPr>
        <w:t xml:space="preserve">were </w:t>
      </w:r>
      <w:commentRangeStart w:id="23"/>
      <w:r w:rsidRPr="007145F7">
        <w:rPr>
          <w:rFonts w:ascii="Arial" w:hAnsi="Arial" w:cs="Arial"/>
        </w:rPr>
        <w:t xml:space="preserve">enrolled </w:t>
      </w:r>
      <w:commentRangeEnd w:id="23"/>
      <w:r w:rsidR="00846014">
        <w:rPr>
          <w:rStyle w:val="CommentReference"/>
          <w:rFonts w:asciiTheme="minorHAnsi" w:hAnsiTheme="minorHAnsi" w:cstheme="minorBidi"/>
        </w:rPr>
        <w:commentReference w:id="23"/>
      </w:r>
      <w:r w:rsidRPr="007145F7">
        <w:rPr>
          <w:rFonts w:ascii="Arial" w:hAnsi="Arial" w:cs="Arial"/>
        </w:rPr>
        <w:t xml:space="preserve">in </w:t>
      </w:r>
      <w:r w:rsidR="00DA1D42" w:rsidRPr="007145F7">
        <w:rPr>
          <w:rFonts w:ascii="Arial" w:hAnsi="Arial" w:cs="Arial"/>
        </w:rPr>
        <w:t xml:space="preserve">in a </w:t>
      </w:r>
      <w:r w:rsidR="006D0BDA" w:rsidRPr="007145F7">
        <w:rPr>
          <w:rFonts w:ascii="Arial" w:hAnsi="Arial" w:cs="Arial"/>
        </w:rPr>
        <w:t xml:space="preserve">pilot </w:t>
      </w:r>
      <w:r w:rsidRPr="007145F7">
        <w:rPr>
          <w:rFonts w:ascii="Arial" w:hAnsi="Arial" w:cs="Arial"/>
        </w:rPr>
        <w:t>study</w:t>
      </w:r>
      <w:r w:rsidR="00DA1D42" w:rsidRPr="007145F7">
        <w:rPr>
          <w:rFonts w:ascii="Arial" w:hAnsi="Arial" w:cs="Arial"/>
        </w:rPr>
        <w:t xml:space="preserve"> aimed to</w:t>
      </w:r>
      <w:r w:rsidRPr="007145F7">
        <w:rPr>
          <w:rFonts w:ascii="Arial" w:hAnsi="Arial" w:cs="Arial"/>
        </w:rPr>
        <w:t xml:space="preserve"> examin</w:t>
      </w:r>
      <w:r w:rsidR="00DA1D42" w:rsidRPr="007145F7">
        <w:rPr>
          <w:rFonts w:ascii="Arial" w:hAnsi="Arial" w:cs="Arial"/>
        </w:rPr>
        <w:t>e</w:t>
      </w:r>
      <w:r w:rsidRPr="007145F7">
        <w:rPr>
          <w:rFonts w:ascii="Arial" w:hAnsi="Arial" w:cs="Arial"/>
        </w:rPr>
        <w:t xml:space="preserve"> vaping initiation and its respiratory effects </w:t>
      </w:r>
      <w:commentRangeStart w:id="24"/>
      <w:del w:id="25" w:author="Liu, Cuining" w:date="2021-05-24T08:35:00Z">
        <w:r w:rsidRPr="007145F7" w:rsidDel="00846014">
          <w:rPr>
            <w:rFonts w:ascii="Arial" w:hAnsi="Arial" w:cs="Arial"/>
          </w:rPr>
          <w:delText>in Latino youth</w:delText>
        </w:r>
        <w:commentRangeEnd w:id="24"/>
        <w:r w:rsidR="00A928CE" w:rsidDel="00846014">
          <w:rPr>
            <w:rStyle w:val="CommentReference"/>
            <w:rFonts w:asciiTheme="minorHAnsi" w:hAnsiTheme="minorHAnsi" w:cstheme="minorBidi"/>
          </w:rPr>
          <w:commentReference w:id="24"/>
        </w:r>
        <w:r w:rsidRPr="007145F7" w:rsidDel="00846014">
          <w:rPr>
            <w:rFonts w:ascii="Arial" w:hAnsi="Arial" w:cs="Arial"/>
          </w:rPr>
          <w:delText xml:space="preserve"> </w:delText>
        </w:r>
      </w:del>
      <w:r w:rsidRPr="007145F7">
        <w:rPr>
          <w:rFonts w:ascii="Arial" w:hAnsi="Arial" w:cs="Arial"/>
        </w:rPr>
        <w:t>in Colorado. Adolescent participants completed focus groups on reasons for vaping initiation</w:t>
      </w:r>
      <w:r w:rsidR="006D0BDA" w:rsidRPr="007145F7">
        <w:rPr>
          <w:rFonts w:ascii="Arial" w:hAnsi="Arial" w:cs="Arial"/>
        </w:rPr>
        <w:t xml:space="preserve"> and </w:t>
      </w:r>
      <w:r w:rsidRPr="007145F7">
        <w:rPr>
          <w:rFonts w:ascii="Arial" w:hAnsi="Arial" w:cs="Arial"/>
        </w:rPr>
        <w:t>confidential surveys on their vaping use</w:t>
      </w:r>
      <w:r w:rsidR="006D0BDA" w:rsidRPr="007145F7">
        <w:rPr>
          <w:rFonts w:ascii="Arial" w:hAnsi="Arial" w:cs="Arial"/>
        </w:rPr>
        <w:t>.</w:t>
      </w:r>
      <w:ins w:id="26" w:author="Liu, Cuining" w:date="2021-05-24T08:40:00Z">
        <w:r w:rsidR="002B064F">
          <w:rPr>
            <w:rFonts w:ascii="Arial" w:hAnsi="Arial" w:cs="Arial"/>
          </w:rPr>
          <w:t xml:space="preserve"> </w:t>
        </w:r>
      </w:ins>
      <w:del w:id="27" w:author="Liu, Cuining" w:date="2021-05-24T08:40:00Z">
        <w:r w:rsidR="006D0BDA" w:rsidRPr="007145F7" w:rsidDel="002B064F">
          <w:rPr>
            <w:rFonts w:ascii="Arial" w:hAnsi="Arial" w:cs="Arial"/>
          </w:rPr>
          <w:delText xml:space="preserve"> To investigate the impact of vape exposure on lung function, </w:delText>
        </w:r>
      </w:del>
      <w:del w:id="28" w:author="Liu, Cuining" w:date="2021-05-24T08:37:00Z">
        <w:r w:rsidR="006D0BDA" w:rsidRPr="007145F7" w:rsidDel="00572CB5">
          <w:rPr>
            <w:rFonts w:ascii="Arial" w:hAnsi="Arial" w:cs="Arial"/>
          </w:rPr>
          <w:delText xml:space="preserve">impedence </w:delText>
        </w:r>
      </w:del>
      <w:ins w:id="29" w:author="Liu, Cuining" w:date="2021-05-24T08:40:00Z">
        <w:r w:rsidR="002B064F">
          <w:rPr>
            <w:rFonts w:ascii="Arial" w:hAnsi="Arial" w:cs="Arial"/>
          </w:rPr>
          <w:t>I</w:t>
        </w:r>
      </w:ins>
      <w:ins w:id="30" w:author="Liu, Cuining" w:date="2021-05-24T08:37:00Z">
        <w:r w:rsidR="00572CB5">
          <w:rPr>
            <w:rFonts w:ascii="Arial" w:hAnsi="Arial" w:cs="Arial"/>
          </w:rPr>
          <w:t xml:space="preserve">mpulse(?) </w:t>
        </w:r>
      </w:ins>
      <w:r w:rsidR="006D0BDA" w:rsidRPr="007145F7">
        <w:rPr>
          <w:rFonts w:ascii="Arial" w:hAnsi="Arial" w:cs="Arial"/>
        </w:rPr>
        <w:t xml:space="preserve">oscillometry </w:t>
      </w:r>
      <w:r w:rsidR="005533D3" w:rsidRPr="007145F7">
        <w:rPr>
          <w:rFonts w:ascii="Arial" w:hAnsi="Arial" w:cs="Arial"/>
        </w:rPr>
        <w:t xml:space="preserve">(IOS) </w:t>
      </w:r>
      <w:r w:rsidR="006D0BDA" w:rsidRPr="007145F7">
        <w:rPr>
          <w:rFonts w:ascii="Arial" w:hAnsi="Arial" w:cs="Arial"/>
        </w:rPr>
        <w:t>mea</w:t>
      </w:r>
      <w:r w:rsidR="005533D3" w:rsidRPr="007145F7">
        <w:rPr>
          <w:rFonts w:ascii="Arial" w:hAnsi="Arial" w:cs="Arial"/>
        </w:rPr>
        <w:t>s</w:t>
      </w:r>
      <w:r w:rsidR="006D0BDA" w:rsidRPr="007145F7">
        <w:rPr>
          <w:rFonts w:ascii="Arial" w:hAnsi="Arial" w:cs="Arial"/>
        </w:rPr>
        <w:t xml:space="preserve">urements </w:t>
      </w:r>
      <w:ins w:id="31" w:author="Liu, Cuining" w:date="2021-05-24T08:40:00Z">
        <w:r w:rsidR="002B064F">
          <w:rPr>
            <w:rFonts w:ascii="Arial" w:hAnsi="Arial" w:cs="Arial"/>
          </w:rPr>
          <w:t xml:space="preserve">and nasal brushings </w:t>
        </w:r>
      </w:ins>
      <w:r w:rsidR="006D0BDA" w:rsidRPr="007145F7">
        <w:rPr>
          <w:rFonts w:ascii="Arial" w:hAnsi="Arial" w:cs="Arial"/>
        </w:rPr>
        <w:t>were obtained on each participant</w:t>
      </w:r>
      <w:ins w:id="32" w:author="Liu, Cuining" w:date="2021-05-24T08:40:00Z">
        <w:r w:rsidR="00E369E7">
          <w:rPr>
            <w:rFonts w:ascii="Arial" w:hAnsi="Arial" w:cs="Arial"/>
          </w:rPr>
          <w:t xml:space="preserve"> for lung function and gene expression analyses</w:t>
        </w:r>
        <w:r w:rsidR="00EB5A5C">
          <w:rPr>
            <w:rFonts w:ascii="Arial" w:hAnsi="Arial" w:cs="Arial"/>
          </w:rPr>
          <w:t>, respectively</w:t>
        </w:r>
      </w:ins>
      <w:r w:rsidR="006D0BDA" w:rsidRPr="007145F7">
        <w:rPr>
          <w:rFonts w:ascii="Arial" w:hAnsi="Arial" w:cs="Arial"/>
        </w:rPr>
        <w:t xml:space="preserve">. </w:t>
      </w:r>
      <w:commentRangeStart w:id="33"/>
      <w:del w:id="34" w:author="Liu, Cuining" w:date="2021-05-24T08:40:00Z">
        <w:r w:rsidR="00855136" w:rsidRPr="007145F7" w:rsidDel="00EB5A5C">
          <w:rPr>
            <w:rFonts w:ascii="Arial" w:hAnsi="Arial" w:cs="Arial"/>
          </w:rPr>
          <w:delText>Additionally, nasal</w:delText>
        </w:r>
        <w:r w:rsidRPr="007145F7" w:rsidDel="00EB5A5C">
          <w:rPr>
            <w:rFonts w:ascii="Arial" w:hAnsi="Arial" w:cs="Arial"/>
          </w:rPr>
          <w:delText xml:space="preserve"> epithelial brush</w:delText>
        </w:r>
        <w:r w:rsidR="00C31255" w:rsidRPr="007145F7" w:rsidDel="00EB5A5C">
          <w:rPr>
            <w:rFonts w:ascii="Arial" w:hAnsi="Arial" w:cs="Arial"/>
          </w:rPr>
          <w:delText xml:space="preserve">ing </w:delText>
        </w:r>
        <w:r w:rsidR="00855136" w:rsidRPr="007145F7" w:rsidDel="00EB5A5C">
          <w:rPr>
            <w:rFonts w:ascii="Arial" w:hAnsi="Arial" w:cs="Arial"/>
          </w:rPr>
          <w:delText xml:space="preserve">was performed </w:delText>
        </w:r>
        <w:r w:rsidR="00C31255" w:rsidRPr="007145F7" w:rsidDel="00EB5A5C">
          <w:rPr>
            <w:rFonts w:ascii="Arial" w:hAnsi="Arial" w:cs="Arial"/>
          </w:rPr>
          <w:delText>for gene expression analyses</w:delText>
        </w:r>
        <w:r w:rsidRPr="007145F7" w:rsidDel="00EB5A5C">
          <w:rPr>
            <w:rFonts w:ascii="Arial" w:hAnsi="Arial" w:cs="Arial"/>
          </w:rPr>
          <w:delText xml:space="preserve">. </w:delText>
        </w:r>
      </w:del>
      <w:bookmarkStart w:id="35" w:name="_Hlk72740811"/>
      <w:r w:rsidR="007145F7" w:rsidRPr="007145F7">
        <w:rPr>
          <w:rFonts w:ascii="Arial" w:hAnsi="Arial" w:cs="Arial"/>
        </w:rPr>
        <w:t xml:space="preserve">Written informed consent was obtained from participants 18 years and older, </w:t>
      </w:r>
      <w:commentRangeEnd w:id="33"/>
      <w:r w:rsidR="0008103B">
        <w:rPr>
          <w:rStyle w:val="CommentReference"/>
          <w:rFonts w:asciiTheme="minorHAnsi" w:hAnsiTheme="minorHAnsi" w:cstheme="minorBidi"/>
        </w:rPr>
        <w:commentReference w:id="33"/>
      </w:r>
      <w:r w:rsidR="007145F7" w:rsidRPr="007145F7">
        <w:rPr>
          <w:rFonts w:ascii="Arial" w:hAnsi="Arial" w:cs="Arial"/>
        </w:rPr>
        <w:t xml:space="preserve">while assent was obtained from participants who were below 18 years. We used Research Electronic Data Capture (REDCap) to enter data from paper forms as needed, to allow electronic form data to be directly captured, and to securely store data. The Institutional Review Board at the </w:t>
      </w:r>
      <w:r w:rsidR="007145F7">
        <w:rPr>
          <w:rFonts w:ascii="Arial" w:hAnsi="Arial" w:cs="Arial"/>
        </w:rPr>
        <w:t xml:space="preserve">University of Colorado Anschutz Medical Campus </w:t>
      </w:r>
      <w:r w:rsidR="007145F7" w:rsidRPr="007145F7">
        <w:rPr>
          <w:rFonts w:ascii="Arial" w:hAnsi="Arial" w:cs="Arial"/>
        </w:rPr>
        <w:t>approved the current study.</w:t>
      </w:r>
      <w:bookmarkEnd w:id="35"/>
    </w:p>
    <w:p w14:paraId="0646D331" w14:textId="77777777" w:rsidR="007145F7" w:rsidRPr="007145F7" w:rsidRDefault="007145F7" w:rsidP="007145F7">
      <w:pPr>
        <w:pStyle w:val="xdefault"/>
        <w:shd w:val="clear" w:color="auto" w:fill="FFFFFF"/>
        <w:rPr>
          <w:rFonts w:ascii="Arial" w:hAnsi="Arial" w:cs="Arial"/>
        </w:rPr>
      </w:pPr>
    </w:p>
    <w:p w14:paraId="4E90810D" w14:textId="5E0FFD83" w:rsidR="005E181F" w:rsidRPr="003608A2" w:rsidRDefault="005533D3" w:rsidP="00855136">
      <w:pPr>
        <w:pStyle w:val="xdefault"/>
        <w:shd w:val="clear" w:color="auto" w:fill="FFFFFF"/>
        <w:rPr>
          <w:rFonts w:ascii="Arial" w:hAnsi="Arial" w:cs="Arial"/>
        </w:rPr>
      </w:pPr>
      <w:r>
        <w:rPr>
          <w:rFonts w:ascii="Arial" w:hAnsi="Arial" w:cs="Arial"/>
        </w:rPr>
        <w:t xml:space="preserve">We investigated the impact of vape exposure on measures of lung function by testing the </w:t>
      </w:r>
      <w:commentRangeStart w:id="36"/>
      <w:r>
        <w:rPr>
          <w:rFonts w:ascii="Arial" w:hAnsi="Arial" w:cs="Arial"/>
        </w:rPr>
        <w:t xml:space="preserve">association of vape exposure with IOS measurements </w:t>
      </w:r>
      <w:r w:rsidRPr="00BF3467">
        <w:rPr>
          <w:rFonts w:ascii="Arial" w:hAnsi="Arial" w:cs="Arial"/>
          <w:strike/>
          <w:rPrChange w:id="37" w:author="Liu, Cuining" w:date="2021-05-24T09:23:00Z">
            <w:rPr>
              <w:rFonts w:ascii="Arial" w:hAnsi="Arial" w:cs="Arial"/>
            </w:rPr>
          </w:rPrChange>
        </w:rPr>
        <w:t>using linear models adjusted for age and sex</w:t>
      </w:r>
      <w:r>
        <w:rPr>
          <w:rFonts w:ascii="Arial" w:hAnsi="Arial" w:cs="Arial"/>
        </w:rPr>
        <w:t xml:space="preserve">. </w:t>
      </w:r>
      <w:commentRangeEnd w:id="36"/>
      <w:r w:rsidR="00E009CE">
        <w:rPr>
          <w:rStyle w:val="CommentReference"/>
          <w:rFonts w:asciiTheme="minorHAnsi" w:hAnsiTheme="minorHAnsi" w:cstheme="minorBidi"/>
        </w:rPr>
        <w:commentReference w:id="36"/>
      </w:r>
      <w:r>
        <w:rPr>
          <w:rFonts w:ascii="Arial" w:hAnsi="Arial" w:cs="Arial"/>
        </w:rPr>
        <w:t xml:space="preserve">Nasal epithelial gene expression was utilized to </w:t>
      </w:r>
      <w:del w:id="38" w:author="Liu, Cuining" w:date="2021-05-24T09:24:00Z">
        <w:r w:rsidDel="00442D1B">
          <w:rPr>
            <w:rFonts w:ascii="Arial" w:hAnsi="Arial" w:cs="Arial"/>
          </w:rPr>
          <w:delText xml:space="preserve">elucidate </w:delText>
        </w:r>
      </w:del>
      <w:ins w:id="39" w:author="Liu, Cuining" w:date="2021-05-24T09:24:00Z">
        <w:r w:rsidR="00442D1B">
          <w:rPr>
            <w:rFonts w:ascii="Arial" w:hAnsi="Arial" w:cs="Arial"/>
          </w:rPr>
          <w:t xml:space="preserve">example </w:t>
        </w:r>
      </w:ins>
      <w:r>
        <w:rPr>
          <w:rFonts w:ascii="Arial" w:hAnsi="Arial" w:cs="Arial"/>
        </w:rPr>
        <w:t>the biological impact of vape exposure on the airway</w:t>
      </w:r>
      <w:ins w:id="40" w:author="Liu, Cuining" w:date="2021-05-24T09:25:00Z">
        <w:r w:rsidR="008344DD">
          <w:rPr>
            <w:rFonts w:ascii="Arial" w:hAnsi="Arial" w:cs="Arial"/>
          </w:rPr>
          <w:t>.</w:t>
        </w:r>
      </w:ins>
      <w:r>
        <w:rPr>
          <w:rFonts w:ascii="Arial" w:hAnsi="Arial" w:cs="Arial"/>
        </w:rPr>
        <w:t xml:space="preserve"> </w:t>
      </w:r>
      <w:del w:id="41" w:author="Liu, Cuining" w:date="2021-05-24T09:25:00Z">
        <w:r w:rsidDel="00D30716">
          <w:rPr>
            <w:rFonts w:ascii="Arial" w:hAnsi="Arial" w:cs="Arial"/>
          </w:rPr>
          <w:delText xml:space="preserve">epithelium </w:delText>
        </w:r>
        <w:r w:rsidDel="008344DD">
          <w:rPr>
            <w:rFonts w:ascii="Arial" w:hAnsi="Arial" w:cs="Arial"/>
          </w:rPr>
          <w:delText xml:space="preserve">of adolescents. </w:delText>
        </w:r>
      </w:del>
      <w:r w:rsidR="005E181F" w:rsidRPr="003608A2">
        <w:rPr>
          <w:rFonts w:ascii="Arial" w:hAnsi="Arial" w:cs="Arial"/>
        </w:rPr>
        <w:t>RNA was extracted using the Qiagen RNeasy Mini Kit (Qiagen, Valencia, CA) and sequenced using Illumina</w:t>
      </w:r>
      <w:r w:rsidR="00AB2E6C" w:rsidRPr="003608A2">
        <w:rPr>
          <w:rFonts w:ascii="Arial" w:hAnsi="Arial" w:cs="Arial"/>
        </w:rPr>
        <w:t xml:space="preserve"> </w:t>
      </w:r>
      <w:r w:rsidR="00B52809">
        <w:rPr>
          <w:rFonts w:ascii="Arial" w:hAnsi="Arial" w:cs="Arial"/>
        </w:rPr>
        <w:t>chemistry</w:t>
      </w:r>
      <w:r w:rsidR="00F6323E">
        <w:rPr>
          <w:rFonts w:ascii="Arial" w:hAnsi="Arial" w:cs="Arial"/>
        </w:rPr>
        <w:t xml:space="preserve"> (</w:t>
      </w:r>
      <w:r w:rsidR="000730D7" w:rsidRPr="000730D7">
        <w:rPr>
          <w:rFonts w:ascii="Arial" w:hAnsi="Arial" w:cs="Arial"/>
        </w:rPr>
        <w:t>Nugen Universal Plus mRNASEQ</w:t>
      </w:r>
      <w:r w:rsidR="00C75E16">
        <w:rPr>
          <w:rFonts w:ascii="Arial" w:hAnsi="Arial" w:cs="Arial"/>
        </w:rPr>
        <w:t xml:space="preserve"> kit</w:t>
      </w:r>
      <w:r w:rsidR="00B730D4">
        <w:rPr>
          <w:rFonts w:ascii="Arial" w:hAnsi="Arial" w:cs="Arial"/>
        </w:rPr>
        <w:t xml:space="preserve"> [</w:t>
      </w:r>
      <w:r w:rsidR="00B730D4" w:rsidRPr="00B730D4">
        <w:rPr>
          <w:rFonts w:ascii="Arial" w:hAnsi="Arial" w:cs="Arial"/>
        </w:rPr>
        <w:t xml:space="preserve">Redwood City, </w:t>
      </w:r>
      <w:r w:rsidR="00B730D4">
        <w:rPr>
          <w:rFonts w:ascii="Arial" w:hAnsi="Arial" w:cs="Arial"/>
        </w:rPr>
        <w:t>CA]</w:t>
      </w:r>
      <w:r w:rsidR="00C75E16">
        <w:rPr>
          <w:rFonts w:ascii="Arial" w:hAnsi="Arial" w:cs="Arial"/>
        </w:rPr>
        <w:t>;</w:t>
      </w:r>
      <w:r w:rsidR="00DA033A">
        <w:rPr>
          <w:rFonts w:ascii="Arial" w:hAnsi="Arial" w:cs="Arial"/>
        </w:rPr>
        <w:t xml:space="preserve"> NovaSeq6000 [Illumina: San Diego, CA]</w:t>
      </w:r>
      <w:r w:rsidR="00E37BF3">
        <w:rPr>
          <w:rFonts w:ascii="Arial" w:hAnsi="Arial" w:cs="Arial"/>
        </w:rPr>
        <w:t>)</w:t>
      </w:r>
      <w:r w:rsidR="00B52809" w:rsidRPr="003608A2">
        <w:rPr>
          <w:rFonts w:ascii="Arial" w:hAnsi="Arial" w:cs="Arial"/>
        </w:rPr>
        <w:t xml:space="preserve"> </w:t>
      </w:r>
      <w:r w:rsidR="005E181F" w:rsidRPr="003608A2">
        <w:rPr>
          <w:rFonts w:ascii="Arial" w:hAnsi="Arial" w:cs="Arial"/>
        </w:rPr>
        <w:t>through the Genomics</w:t>
      </w:r>
      <w:ins w:id="42" w:author="Kechris, Katerina" w:date="2021-05-29T09:13:00Z">
        <w:r w:rsidR="009D4DF9">
          <w:rPr>
            <w:rFonts w:ascii="Arial" w:hAnsi="Arial" w:cs="Arial"/>
          </w:rPr>
          <w:t xml:space="preserve"> and Microarray</w:t>
        </w:r>
      </w:ins>
      <w:r w:rsidR="005E181F" w:rsidRPr="003608A2">
        <w:rPr>
          <w:rFonts w:ascii="Arial" w:hAnsi="Arial" w:cs="Arial"/>
        </w:rPr>
        <w:t xml:space="preserve"> </w:t>
      </w:r>
      <w:r w:rsidR="006D0BDA">
        <w:rPr>
          <w:rFonts w:ascii="Arial" w:hAnsi="Arial" w:cs="Arial"/>
        </w:rPr>
        <w:t>Core</w:t>
      </w:r>
      <w:r w:rsidR="005E181F" w:rsidRPr="003608A2">
        <w:rPr>
          <w:rFonts w:ascii="Arial" w:hAnsi="Arial" w:cs="Arial"/>
        </w:rPr>
        <w:t xml:space="preserve"> at the University of Colorado Anschutz Medical Campus.</w:t>
      </w:r>
      <w:r w:rsidR="00614001">
        <w:rPr>
          <w:rFonts w:ascii="Arial" w:hAnsi="Arial" w:cs="Arial"/>
        </w:rPr>
        <w:t xml:space="preserve"> </w:t>
      </w:r>
      <w:r w:rsidR="00826360">
        <w:rPr>
          <w:rFonts w:ascii="Arial" w:hAnsi="Arial" w:cs="Arial"/>
        </w:rPr>
        <w:t xml:space="preserve">Sequencing reads </w:t>
      </w:r>
      <w:r w:rsidR="003C4B48">
        <w:rPr>
          <w:rFonts w:ascii="Arial" w:hAnsi="Arial" w:cs="Arial"/>
        </w:rPr>
        <w:t xml:space="preserve">were quality controlled and </w:t>
      </w:r>
      <w:r w:rsidR="008C1322">
        <w:rPr>
          <w:rFonts w:ascii="Arial" w:hAnsi="Arial" w:cs="Arial"/>
        </w:rPr>
        <w:t>aligned to the human genome</w:t>
      </w:r>
      <w:r w:rsidR="000B2078">
        <w:rPr>
          <w:rFonts w:ascii="Arial" w:hAnsi="Arial" w:cs="Arial"/>
        </w:rPr>
        <w:t xml:space="preserve"> (GENCODE </w:t>
      </w:r>
      <w:r w:rsidR="008566D9">
        <w:rPr>
          <w:rFonts w:ascii="Arial" w:hAnsi="Arial" w:cs="Arial"/>
        </w:rPr>
        <w:t xml:space="preserve">release </w:t>
      </w:r>
      <w:r w:rsidR="000B2078">
        <w:rPr>
          <w:rFonts w:ascii="Arial" w:hAnsi="Arial" w:cs="Arial"/>
        </w:rPr>
        <w:t>38</w:t>
      </w:r>
      <w:r w:rsidR="008566D9">
        <w:rPr>
          <w:rFonts w:ascii="Arial" w:hAnsi="Arial" w:cs="Arial"/>
        </w:rPr>
        <w:t xml:space="preserve">; </w:t>
      </w:r>
      <w:r w:rsidR="000B2078">
        <w:rPr>
          <w:rFonts w:ascii="Arial" w:hAnsi="Arial" w:cs="Arial"/>
        </w:rPr>
        <w:t>STAR</w:t>
      </w:r>
      <w:r w:rsidR="008566D9">
        <w:rPr>
          <w:rFonts w:ascii="Arial" w:hAnsi="Arial" w:cs="Arial"/>
        </w:rPr>
        <w:t xml:space="preserve"> aligner</w:t>
      </w:r>
      <w:r w:rsidR="000B2078">
        <w:rPr>
          <w:rFonts w:ascii="Arial" w:hAnsi="Arial" w:cs="Arial"/>
        </w:rPr>
        <w:t xml:space="preserve">). </w:t>
      </w:r>
      <w:del w:id="43" w:author="Liu, Cuining" w:date="2021-05-24T09:25:00Z">
        <w:r w:rsidR="00B24F7A" w:rsidDel="00E22333">
          <w:rPr>
            <w:rFonts w:ascii="Arial" w:hAnsi="Arial" w:cs="Arial"/>
          </w:rPr>
          <w:delText xml:space="preserve">We </w:delText>
        </w:r>
      </w:del>
      <w:ins w:id="44" w:author="Liu, Cuining" w:date="2021-05-24T09:25:00Z">
        <w:r w:rsidR="00E22333">
          <w:rPr>
            <w:rFonts w:ascii="Arial" w:hAnsi="Arial" w:cs="Arial"/>
          </w:rPr>
          <w:t xml:space="preserve">Using DESeq2, we </w:t>
        </w:r>
      </w:ins>
      <w:r w:rsidR="005E181F" w:rsidRPr="003608A2">
        <w:rPr>
          <w:rFonts w:ascii="Arial" w:hAnsi="Arial" w:cs="Arial"/>
        </w:rPr>
        <w:t xml:space="preserve">assessed </w:t>
      </w:r>
      <w:r w:rsidR="00B24F7A">
        <w:rPr>
          <w:rFonts w:ascii="Arial" w:hAnsi="Arial" w:cs="Arial"/>
        </w:rPr>
        <w:t xml:space="preserve">if </w:t>
      </w:r>
      <w:r w:rsidR="005E181F" w:rsidRPr="003608A2">
        <w:rPr>
          <w:rFonts w:ascii="Arial" w:hAnsi="Arial" w:cs="Arial"/>
        </w:rPr>
        <w:t>nasal epithelial gene</w:t>
      </w:r>
      <w:r w:rsidR="00CC73AF">
        <w:rPr>
          <w:rFonts w:ascii="Arial" w:hAnsi="Arial" w:cs="Arial"/>
        </w:rPr>
        <w:t xml:space="preserve">s were differentially expressed by </w:t>
      </w:r>
      <w:r w:rsidR="005E181F" w:rsidRPr="003608A2">
        <w:rPr>
          <w:rFonts w:ascii="Arial" w:hAnsi="Arial" w:cs="Arial"/>
        </w:rPr>
        <w:t xml:space="preserve">vaping status. </w:t>
      </w:r>
      <w:commentRangeStart w:id="45"/>
      <w:r w:rsidR="005E181F" w:rsidRPr="00E67D62">
        <w:rPr>
          <w:rFonts w:ascii="Arial" w:hAnsi="Arial" w:cs="Arial"/>
          <w:strike/>
          <w:rPrChange w:id="46" w:author="Liu, Cuining" w:date="2021-05-24T09:22:00Z">
            <w:rPr>
              <w:rFonts w:ascii="Arial" w:hAnsi="Arial" w:cs="Arial"/>
            </w:rPr>
          </w:rPrChange>
        </w:rPr>
        <w:t>We also assessed association</w:t>
      </w:r>
      <w:r w:rsidR="00D23B01" w:rsidRPr="00E67D62">
        <w:rPr>
          <w:rFonts w:ascii="Arial" w:hAnsi="Arial" w:cs="Arial"/>
          <w:strike/>
          <w:rPrChange w:id="47" w:author="Liu, Cuining" w:date="2021-05-24T09:22:00Z">
            <w:rPr>
              <w:rFonts w:ascii="Arial" w:hAnsi="Arial" w:cs="Arial"/>
            </w:rPr>
          </w:rPrChange>
        </w:rPr>
        <w:t>s</w:t>
      </w:r>
      <w:r w:rsidR="005E181F" w:rsidRPr="00E67D62">
        <w:rPr>
          <w:rFonts w:ascii="Arial" w:hAnsi="Arial" w:cs="Arial"/>
          <w:strike/>
          <w:rPrChange w:id="48" w:author="Liu, Cuining" w:date="2021-05-24T09:22:00Z">
            <w:rPr>
              <w:rFonts w:ascii="Arial" w:hAnsi="Arial" w:cs="Arial"/>
            </w:rPr>
          </w:rPrChange>
        </w:rPr>
        <w:t xml:space="preserve"> </w:t>
      </w:r>
      <w:r w:rsidR="00D23B01" w:rsidRPr="00E67D62">
        <w:rPr>
          <w:rFonts w:ascii="Arial" w:hAnsi="Arial" w:cs="Arial"/>
          <w:strike/>
          <w:rPrChange w:id="49" w:author="Liu, Cuining" w:date="2021-05-24T09:22:00Z">
            <w:rPr>
              <w:rFonts w:ascii="Arial" w:hAnsi="Arial" w:cs="Arial"/>
            </w:rPr>
          </w:rPrChange>
        </w:rPr>
        <w:t xml:space="preserve">between </w:t>
      </w:r>
      <w:r w:rsidR="005E181F" w:rsidRPr="00E67D62">
        <w:rPr>
          <w:rFonts w:ascii="Arial" w:hAnsi="Arial" w:cs="Arial"/>
          <w:strike/>
          <w:rPrChange w:id="50" w:author="Liu, Cuining" w:date="2021-05-24T09:22:00Z">
            <w:rPr>
              <w:rFonts w:ascii="Arial" w:hAnsi="Arial" w:cs="Arial"/>
            </w:rPr>
          </w:rPrChange>
        </w:rPr>
        <w:t xml:space="preserve">gene expression </w:t>
      </w:r>
      <w:r w:rsidR="00D23B01" w:rsidRPr="00E67D62">
        <w:rPr>
          <w:rFonts w:ascii="Arial" w:hAnsi="Arial" w:cs="Arial"/>
          <w:strike/>
          <w:rPrChange w:id="51" w:author="Liu, Cuining" w:date="2021-05-24T09:22:00Z">
            <w:rPr>
              <w:rFonts w:ascii="Arial" w:hAnsi="Arial" w:cs="Arial"/>
            </w:rPr>
          </w:rPrChange>
        </w:rPr>
        <w:t xml:space="preserve">and </w:t>
      </w:r>
      <w:r w:rsidR="005E181F" w:rsidRPr="00E67D62">
        <w:rPr>
          <w:rFonts w:ascii="Arial" w:hAnsi="Arial" w:cs="Arial"/>
          <w:strike/>
          <w:rPrChange w:id="52" w:author="Liu, Cuining" w:date="2021-05-24T09:22:00Z">
            <w:rPr>
              <w:rFonts w:ascii="Arial" w:hAnsi="Arial" w:cs="Arial"/>
            </w:rPr>
          </w:rPrChange>
        </w:rPr>
        <w:t xml:space="preserve">lung function. </w:t>
      </w:r>
      <w:commentRangeEnd w:id="45"/>
      <w:r w:rsidR="00E67D62">
        <w:rPr>
          <w:rStyle w:val="CommentReference"/>
          <w:rFonts w:asciiTheme="minorHAnsi" w:hAnsiTheme="minorHAnsi" w:cstheme="minorBidi"/>
        </w:rPr>
        <w:commentReference w:id="45"/>
      </w:r>
    </w:p>
    <w:p w14:paraId="18B3B28E" w14:textId="77777777" w:rsidR="005E181F" w:rsidRPr="003608A2" w:rsidRDefault="005E181F" w:rsidP="005E181F">
      <w:pPr>
        <w:pStyle w:val="xdefault"/>
        <w:numPr>
          <w:ilvl w:val="0"/>
          <w:numId w:val="1"/>
        </w:numPr>
        <w:shd w:val="clear" w:color="auto" w:fill="FFFFFF"/>
        <w:rPr>
          <w:rFonts w:ascii="Arial" w:hAnsi="Arial" w:cs="Arial"/>
        </w:rPr>
      </w:pPr>
      <w:r w:rsidRPr="003608A2">
        <w:rPr>
          <w:rFonts w:ascii="Arial" w:hAnsi="Arial" w:cs="Arial"/>
        </w:rPr>
        <w:t> </w:t>
      </w:r>
    </w:p>
    <w:p w14:paraId="2EA2E064" w14:textId="00099BD5" w:rsidR="000646BF" w:rsidRDefault="00CD4A8E" w:rsidP="007967F3">
      <w:pPr>
        <w:pStyle w:val="xmsonormal"/>
        <w:numPr>
          <w:ilvl w:val="0"/>
          <w:numId w:val="1"/>
        </w:numPr>
        <w:shd w:val="clear" w:color="auto" w:fill="FFFFFF"/>
        <w:rPr>
          <w:rFonts w:ascii="Arial" w:hAnsi="Arial" w:cs="Arial"/>
        </w:rPr>
      </w:pPr>
      <w:r w:rsidRPr="00EB5A76">
        <w:rPr>
          <w:rFonts w:ascii="Arial" w:hAnsi="Arial" w:cs="Arial"/>
        </w:rPr>
        <w:t xml:space="preserve">A total of </w:t>
      </w:r>
      <w:r w:rsidR="0088628D" w:rsidRPr="00EB5A76">
        <w:rPr>
          <w:rFonts w:ascii="Arial" w:hAnsi="Arial" w:cs="Arial"/>
        </w:rPr>
        <w:t xml:space="preserve">50 </w:t>
      </w:r>
      <w:del w:id="53" w:author="Liu, Cuining" w:date="2021-05-24T08:57:00Z">
        <w:r w:rsidR="0088628D" w:rsidRPr="00EB5A76" w:rsidDel="00BF464A">
          <w:rPr>
            <w:rFonts w:ascii="Arial" w:hAnsi="Arial" w:cs="Arial"/>
          </w:rPr>
          <w:delText>subjects</w:delText>
        </w:r>
      </w:del>
      <w:ins w:id="54" w:author="Liu, Cuining" w:date="2021-05-24T08:57:00Z">
        <w:r w:rsidR="00BF464A">
          <w:rPr>
            <w:rFonts w:ascii="Arial" w:hAnsi="Arial" w:cs="Arial"/>
          </w:rPr>
          <w:t>participants</w:t>
        </w:r>
      </w:ins>
      <w:r w:rsidR="0088628D" w:rsidRPr="00EB5A76">
        <w:rPr>
          <w:rFonts w:ascii="Arial" w:hAnsi="Arial" w:cs="Arial"/>
        </w:rPr>
        <w:t xml:space="preserve"> participated in the study</w:t>
      </w:r>
      <w:del w:id="55" w:author="Liu, Cuining" w:date="2021-05-24T08:41:00Z">
        <w:r w:rsidR="006D0BDA" w:rsidDel="00924DFD">
          <w:rPr>
            <w:rFonts w:ascii="Arial" w:hAnsi="Arial" w:cs="Arial"/>
          </w:rPr>
          <w:delText xml:space="preserve">, but three </w:delText>
        </w:r>
      </w:del>
      <w:ins w:id="56" w:author="Liu, Cuining" w:date="2021-05-24T08:41:00Z">
        <w:r w:rsidR="00924DFD">
          <w:rPr>
            <w:rFonts w:ascii="Arial" w:hAnsi="Arial" w:cs="Arial"/>
          </w:rPr>
          <w:t xml:space="preserve">. </w:t>
        </w:r>
      </w:ins>
      <w:ins w:id="57" w:author="Liu, Cuining" w:date="2021-05-24T08:57:00Z">
        <w:r w:rsidR="000649E1">
          <w:rPr>
            <w:rFonts w:ascii="Arial" w:hAnsi="Arial" w:cs="Arial"/>
          </w:rPr>
          <w:t>Three</w:t>
        </w:r>
      </w:ins>
      <w:ins w:id="58" w:author="Liu, Cuining" w:date="2021-05-24T08:41:00Z">
        <w:r w:rsidR="00924DFD">
          <w:rPr>
            <w:rFonts w:ascii="Arial" w:hAnsi="Arial" w:cs="Arial"/>
          </w:rPr>
          <w:t xml:space="preserve"> </w:t>
        </w:r>
      </w:ins>
      <w:ins w:id="59" w:author="Liu, Cuining" w:date="2021-05-24T08:58:00Z">
        <w:r w:rsidR="00FB3C43">
          <w:rPr>
            <w:rFonts w:ascii="Arial" w:hAnsi="Arial" w:cs="Arial"/>
          </w:rPr>
          <w:t xml:space="preserve">vaping participants </w:t>
        </w:r>
      </w:ins>
      <w:ins w:id="60" w:author="Liu, Cuining" w:date="2021-05-24T08:41:00Z">
        <w:r w:rsidR="00924DFD">
          <w:rPr>
            <w:rFonts w:ascii="Arial" w:hAnsi="Arial" w:cs="Arial"/>
          </w:rPr>
          <w:t xml:space="preserve">were </w:t>
        </w:r>
      </w:ins>
      <w:del w:id="61" w:author="Liu, Cuining" w:date="2021-05-24T08:41:00Z">
        <w:r w:rsidR="006D0BDA" w:rsidDel="00F4350A">
          <w:rPr>
            <w:rFonts w:ascii="Arial" w:hAnsi="Arial" w:cs="Arial"/>
          </w:rPr>
          <w:delText xml:space="preserve">were </w:delText>
        </w:r>
      </w:del>
      <w:r w:rsidR="006D0BDA">
        <w:rPr>
          <w:rFonts w:ascii="Arial" w:hAnsi="Arial" w:cs="Arial"/>
        </w:rPr>
        <w:t xml:space="preserve">removed </w:t>
      </w:r>
      <w:ins w:id="62" w:author="Liu, Cuining" w:date="2021-05-24T08:41:00Z">
        <w:r w:rsidR="004C1CD6">
          <w:rPr>
            <w:rFonts w:ascii="Arial" w:hAnsi="Arial" w:cs="Arial"/>
          </w:rPr>
          <w:t>from gene exp</w:t>
        </w:r>
      </w:ins>
      <w:ins w:id="63" w:author="Liu, Cuining" w:date="2021-05-24T08:42:00Z">
        <w:r w:rsidR="004C1CD6">
          <w:rPr>
            <w:rFonts w:ascii="Arial" w:hAnsi="Arial" w:cs="Arial"/>
          </w:rPr>
          <w:t xml:space="preserve">ression analyses </w:t>
        </w:r>
      </w:ins>
      <w:r w:rsidR="006D0BDA">
        <w:rPr>
          <w:rFonts w:ascii="Arial" w:hAnsi="Arial" w:cs="Arial"/>
        </w:rPr>
        <w:t>due to poor RNA quality</w:t>
      </w:r>
      <w:r w:rsidR="0088628D" w:rsidRPr="00EB5A76">
        <w:rPr>
          <w:rFonts w:ascii="Arial" w:hAnsi="Arial" w:cs="Arial"/>
        </w:rPr>
        <w:t>.</w:t>
      </w:r>
      <w:r w:rsidR="005E181F" w:rsidRPr="00EB5A76">
        <w:rPr>
          <w:rFonts w:ascii="Arial" w:hAnsi="Arial" w:cs="Arial"/>
        </w:rPr>
        <w:t> </w:t>
      </w:r>
      <w:r w:rsidR="0088628D">
        <w:rPr>
          <w:rFonts w:ascii="Arial" w:hAnsi="Arial" w:cs="Arial"/>
        </w:rPr>
        <w:t xml:space="preserve"> </w:t>
      </w:r>
      <w:r w:rsidR="005E181F" w:rsidRPr="003608A2">
        <w:rPr>
          <w:rFonts w:ascii="Arial" w:hAnsi="Arial" w:cs="Arial"/>
        </w:rPr>
        <w:t xml:space="preserve">Vaping </w:t>
      </w:r>
      <w:del w:id="64" w:author="Liu, Cuining" w:date="2021-05-24T08:57:00Z">
        <w:r w:rsidR="00925CD6" w:rsidDel="00BF464A">
          <w:rPr>
            <w:rFonts w:ascii="Arial" w:hAnsi="Arial" w:cs="Arial"/>
          </w:rPr>
          <w:delText>subjects</w:delText>
        </w:r>
      </w:del>
      <w:ins w:id="65" w:author="Liu, Cuining" w:date="2021-05-24T08:57:00Z">
        <w:r w:rsidR="00BF464A">
          <w:rPr>
            <w:rFonts w:ascii="Arial" w:hAnsi="Arial" w:cs="Arial"/>
          </w:rPr>
          <w:t>participants</w:t>
        </w:r>
      </w:ins>
      <w:r w:rsidR="00925CD6">
        <w:rPr>
          <w:rFonts w:ascii="Arial" w:hAnsi="Arial" w:cs="Arial"/>
        </w:rPr>
        <w:t xml:space="preserve"> were characterized </w:t>
      </w:r>
      <w:r w:rsidR="005E181F" w:rsidRPr="003608A2">
        <w:rPr>
          <w:rFonts w:ascii="Arial" w:hAnsi="Arial" w:cs="Arial"/>
        </w:rPr>
        <w:t xml:space="preserve">as </w:t>
      </w:r>
      <w:r w:rsidR="00925CD6">
        <w:rPr>
          <w:rFonts w:ascii="Arial" w:hAnsi="Arial" w:cs="Arial"/>
        </w:rPr>
        <w:t>adolescents who</w:t>
      </w:r>
      <w:r w:rsidR="005E181F" w:rsidRPr="003608A2">
        <w:rPr>
          <w:rFonts w:ascii="Arial" w:hAnsi="Arial" w:cs="Arial"/>
        </w:rPr>
        <w:t xml:space="preserve"> </w:t>
      </w:r>
      <w:r w:rsidR="0061699F">
        <w:rPr>
          <w:rFonts w:ascii="Arial" w:hAnsi="Arial" w:cs="Arial"/>
        </w:rPr>
        <w:t xml:space="preserve">reported vaping </w:t>
      </w:r>
      <w:r w:rsidR="005E181F" w:rsidRPr="003608A2">
        <w:rPr>
          <w:rFonts w:ascii="Arial" w:hAnsi="Arial" w:cs="Arial"/>
        </w:rPr>
        <w:t xml:space="preserve">within </w:t>
      </w:r>
      <w:r w:rsidR="00702BEA">
        <w:rPr>
          <w:rFonts w:ascii="Arial" w:hAnsi="Arial" w:cs="Arial"/>
        </w:rPr>
        <w:t xml:space="preserve">the </w:t>
      </w:r>
      <w:r w:rsidR="005E181F" w:rsidRPr="003608A2">
        <w:rPr>
          <w:rFonts w:ascii="Arial" w:hAnsi="Arial" w:cs="Arial"/>
        </w:rPr>
        <w:t>past 6 months (n=</w:t>
      </w:r>
      <w:del w:id="66" w:author="Liu, Cuining" w:date="2021-05-24T08:58:00Z">
        <w:r w:rsidR="005E181F" w:rsidRPr="003608A2" w:rsidDel="00585CD5">
          <w:rPr>
            <w:rFonts w:ascii="Arial" w:hAnsi="Arial" w:cs="Arial"/>
          </w:rPr>
          <w:delText>9</w:delText>
        </w:r>
      </w:del>
      <w:ins w:id="67" w:author="Liu, Cuining" w:date="2021-05-24T08:58:00Z">
        <w:r w:rsidR="00585CD5">
          <w:rPr>
            <w:rFonts w:ascii="Arial" w:hAnsi="Arial" w:cs="Arial"/>
          </w:rPr>
          <w:t>12; n = 9 in gene expression studies</w:t>
        </w:r>
      </w:ins>
      <w:r w:rsidR="005E181F" w:rsidRPr="003608A2">
        <w:rPr>
          <w:rFonts w:ascii="Arial" w:hAnsi="Arial" w:cs="Arial"/>
        </w:rPr>
        <w:t xml:space="preserve">) while controls </w:t>
      </w:r>
      <w:del w:id="68" w:author="Liu, Cuining" w:date="2021-05-24T08:57:00Z">
        <w:r w:rsidR="005E181F" w:rsidRPr="003608A2" w:rsidDel="00BF464A">
          <w:rPr>
            <w:rFonts w:ascii="Arial" w:hAnsi="Arial" w:cs="Arial"/>
          </w:rPr>
          <w:delText>subjects</w:delText>
        </w:r>
      </w:del>
      <w:ins w:id="69" w:author="Liu, Cuining" w:date="2021-05-24T08:57:00Z">
        <w:r w:rsidR="00BF464A">
          <w:rPr>
            <w:rFonts w:ascii="Arial" w:hAnsi="Arial" w:cs="Arial"/>
          </w:rPr>
          <w:t>participants</w:t>
        </w:r>
      </w:ins>
      <w:r w:rsidR="005E181F" w:rsidRPr="003608A2">
        <w:rPr>
          <w:rFonts w:ascii="Arial" w:hAnsi="Arial" w:cs="Arial"/>
        </w:rPr>
        <w:t xml:space="preserve"> were adolescents who did not have any vape exposure</w:t>
      </w:r>
      <w:r w:rsidR="00925CD6">
        <w:rPr>
          <w:rFonts w:ascii="Arial" w:hAnsi="Arial" w:cs="Arial"/>
        </w:rPr>
        <w:t xml:space="preserve"> in the past 6 months</w:t>
      </w:r>
      <w:r w:rsidR="005E181F" w:rsidRPr="003608A2">
        <w:rPr>
          <w:rFonts w:ascii="Arial" w:hAnsi="Arial" w:cs="Arial"/>
        </w:rPr>
        <w:t xml:space="preserve"> (n=38). </w:t>
      </w:r>
      <w:ins w:id="70" w:author="Liu, Cuining" w:date="2021-05-24T08:56:00Z">
        <w:r w:rsidR="00B81C76">
          <w:rPr>
            <w:rFonts w:ascii="Arial" w:hAnsi="Arial" w:cs="Arial"/>
          </w:rPr>
          <w:t xml:space="preserve">Participant ages ranged from 12 to 17, with a </w:t>
        </w:r>
      </w:ins>
      <w:del w:id="71" w:author="Liu, Cuining" w:date="2021-05-24T08:56:00Z">
        <w:r w:rsidR="0088628D" w:rsidDel="00B81C76">
          <w:rPr>
            <w:rFonts w:ascii="Arial" w:hAnsi="Arial" w:cs="Arial"/>
          </w:rPr>
          <w:delText xml:space="preserve">The </w:delText>
        </w:r>
      </w:del>
      <w:r w:rsidR="0088628D">
        <w:rPr>
          <w:rFonts w:ascii="Arial" w:hAnsi="Arial" w:cs="Arial"/>
        </w:rPr>
        <w:t xml:space="preserve">mean (standard deviation) age </w:t>
      </w:r>
      <w:del w:id="72" w:author="Liu, Cuining" w:date="2021-05-24T08:56:00Z">
        <w:r w:rsidR="0088628D" w:rsidDel="00B81C76">
          <w:rPr>
            <w:rFonts w:ascii="Arial" w:hAnsi="Arial" w:cs="Arial"/>
          </w:rPr>
          <w:delText xml:space="preserve">was </w:delText>
        </w:r>
      </w:del>
      <w:ins w:id="73" w:author="Liu, Cuining" w:date="2021-05-24T08:56:00Z">
        <w:r w:rsidR="00B81C76">
          <w:rPr>
            <w:rFonts w:ascii="Arial" w:hAnsi="Arial" w:cs="Arial"/>
          </w:rPr>
          <w:t xml:space="preserve">of </w:t>
        </w:r>
      </w:ins>
      <w:r w:rsidR="0088628D">
        <w:rPr>
          <w:rFonts w:ascii="Arial" w:hAnsi="Arial" w:cs="Arial"/>
        </w:rPr>
        <w:t>15.1 (1.5) years for</w:t>
      </w:r>
      <w:r w:rsidR="0088628D" w:rsidRPr="0088628D">
        <w:rPr>
          <w:rFonts w:ascii="Arial" w:hAnsi="Arial" w:cs="Arial"/>
        </w:rPr>
        <w:t xml:space="preserve"> </w:t>
      </w:r>
      <w:r w:rsidR="0088628D">
        <w:rPr>
          <w:rFonts w:ascii="Arial" w:hAnsi="Arial" w:cs="Arial"/>
        </w:rPr>
        <w:t xml:space="preserve">vaping </w:t>
      </w:r>
      <w:ins w:id="74" w:author="Liu, Cuining" w:date="2021-05-24T08:56:00Z">
        <w:r w:rsidR="001872A2">
          <w:rPr>
            <w:rFonts w:ascii="Arial" w:hAnsi="Arial" w:cs="Arial"/>
          </w:rPr>
          <w:t>participants</w:t>
        </w:r>
        <w:r w:rsidR="00785F93">
          <w:rPr>
            <w:rFonts w:ascii="Arial" w:hAnsi="Arial" w:cs="Arial"/>
          </w:rPr>
          <w:t xml:space="preserve"> </w:t>
        </w:r>
      </w:ins>
      <w:del w:id="75" w:author="Liu, Cuining" w:date="2021-05-24T08:56:00Z">
        <w:r w:rsidR="0088628D" w:rsidDel="001872A2">
          <w:rPr>
            <w:rFonts w:ascii="Arial" w:hAnsi="Arial" w:cs="Arial"/>
          </w:rPr>
          <w:delText xml:space="preserve">subjects </w:delText>
        </w:r>
      </w:del>
      <w:r w:rsidR="0088628D">
        <w:rPr>
          <w:rFonts w:ascii="Arial" w:hAnsi="Arial" w:cs="Arial"/>
        </w:rPr>
        <w:t xml:space="preserve">and 14.5 (1.4) years for control </w:t>
      </w:r>
      <w:del w:id="76" w:author="Liu, Cuining" w:date="2021-05-24T08:56:00Z">
        <w:r w:rsidR="0088628D" w:rsidDel="001872A2">
          <w:rPr>
            <w:rFonts w:ascii="Arial" w:hAnsi="Arial" w:cs="Arial"/>
          </w:rPr>
          <w:delText>subjects</w:delText>
        </w:r>
      </w:del>
      <w:ins w:id="77" w:author="Liu, Cuining" w:date="2021-05-24T08:56:00Z">
        <w:r w:rsidR="001872A2">
          <w:rPr>
            <w:rFonts w:ascii="Arial" w:hAnsi="Arial" w:cs="Arial"/>
          </w:rPr>
          <w:t>participants</w:t>
        </w:r>
      </w:ins>
      <w:r w:rsidR="0088628D">
        <w:rPr>
          <w:rFonts w:ascii="Arial" w:hAnsi="Arial" w:cs="Arial"/>
        </w:rPr>
        <w:t xml:space="preserve">. </w:t>
      </w:r>
      <w:r w:rsidR="001E5C02">
        <w:rPr>
          <w:rFonts w:ascii="Arial" w:hAnsi="Arial" w:cs="Arial"/>
        </w:rPr>
        <w:t xml:space="preserve">We observed some demographic differences by </w:t>
      </w:r>
      <w:r w:rsidR="00D51BAA">
        <w:rPr>
          <w:rFonts w:ascii="Arial" w:hAnsi="Arial" w:cs="Arial"/>
        </w:rPr>
        <w:t>vapi</w:t>
      </w:r>
      <w:r w:rsidR="008F3C9B">
        <w:rPr>
          <w:rFonts w:ascii="Arial" w:hAnsi="Arial" w:cs="Arial"/>
        </w:rPr>
        <w:t>n</w:t>
      </w:r>
      <w:r w:rsidR="00D51BAA">
        <w:rPr>
          <w:rFonts w:ascii="Arial" w:hAnsi="Arial" w:cs="Arial"/>
        </w:rPr>
        <w:t xml:space="preserve">g status. </w:t>
      </w:r>
      <w:r w:rsidR="0088628D">
        <w:rPr>
          <w:rFonts w:ascii="Arial" w:hAnsi="Arial" w:cs="Arial"/>
        </w:rPr>
        <w:t xml:space="preserve">Approximately 77.8% of </w:t>
      </w:r>
      <w:del w:id="78" w:author="Liu, Cuining" w:date="2021-05-24T08:57:00Z">
        <w:r w:rsidR="0088628D" w:rsidDel="00BF464A">
          <w:rPr>
            <w:rFonts w:ascii="Arial" w:hAnsi="Arial" w:cs="Arial"/>
          </w:rPr>
          <w:delText>subjects</w:delText>
        </w:r>
      </w:del>
      <w:ins w:id="79" w:author="Liu, Cuining" w:date="2021-05-24T08:57:00Z">
        <w:r w:rsidR="00BF464A">
          <w:rPr>
            <w:rFonts w:ascii="Arial" w:hAnsi="Arial" w:cs="Arial"/>
          </w:rPr>
          <w:t>participants</w:t>
        </w:r>
      </w:ins>
      <w:r w:rsidR="0088628D">
        <w:rPr>
          <w:rFonts w:ascii="Arial" w:hAnsi="Arial" w:cs="Arial"/>
        </w:rPr>
        <w:t xml:space="preserve"> who vaped were males, compared to 44.7% males in the control group. </w:t>
      </w:r>
      <w:r w:rsidR="007D1AD7">
        <w:rPr>
          <w:rFonts w:ascii="Arial" w:hAnsi="Arial" w:cs="Arial"/>
        </w:rPr>
        <w:t xml:space="preserve">Of the vaping </w:t>
      </w:r>
      <w:ins w:id="80" w:author="Liu, Cuining" w:date="2021-05-24T08:56:00Z">
        <w:r w:rsidR="00F01F4E">
          <w:rPr>
            <w:rFonts w:ascii="Arial" w:hAnsi="Arial" w:cs="Arial"/>
          </w:rPr>
          <w:t>participants</w:t>
        </w:r>
      </w:ins>
      <w:del w:id="81" w:author="Liu, Cuining" w:date="2021-05-24T08:56:00Z">
        <w:r w:rsidR="007D1AD7" w:rsidDel="00F01F4E">
          <w:rPr>
            <w:rFonts w:ascii="Arial" w:hAnsi="Arial" w:cs="Arial"/>
          </w:rPr>
          <w:delText>subjects</w:delText>
        </w:r>
      </w:del>
      <w:r w:rsidR="007D1AD7">
        <w:rPr>
          <w:rFonts w:ascii="Arial" w:hAnsi="Arial" w:cs="Arial"/>
        </w:rPr>
        <w:t xml:space="preserve">, 22% </w:t>
      </w:r>
      <w:r w:rsidR="00B43CC0">
        <w:rPr>
          <w:rFonts w:ascii="Arial" w:hAnsi="Arial" w:cs="Arial"/>
        </w:rPr>
        <w:t>(n=2) reported ever</w:t>
      </w:r>
      <w:r w:rsidR="00086BA9">
        <w:rPr>
          <w:rFonts w:ascii="Arial" w:hAnsi="Arial" w:cs="Arial"/>
        </w:rPr>
        <w:t>-</w:t>
      </w:r>
      <w:r w:rsidR="00B43CC0">
        <w:rPr>
          <w:rFonts w:ascii="Arial" w:hAnsi="Arial" w:cs="Arial"/>
        </w:rPr>
        <w:t xml:space="preserve">cigarette use while 10.5% (n=4) of the control </w:t>
      </w:r>
      <w:del w:id="82" w:author="Liu, Cuining" w:date="2021-05-24T08:57:00Z">
        <w:r w:rsidR="00B43CC0" w:rsidDel="00BF464A">
          <w:rPr>
            <w:rFonts w:ascii="Arial" w:hAnsi="Arial" w:cs="Arial"/>
          </w:rPr>
          <w:delText>subjects</w:delText>
        </w:r>
      </w:del>
      <w:ins w:id="83" w:author="Liu, Cuining" w:date="2021-05-24T08:57:00Z">
        <w:r w:rsidR="00BF464A">
          <w:rPr>
            <w:rFonts w:ascii="Arial" w:hAnsi="Arial" w:cs="Arial"/>
          </w:rPr>
          <w:t>participants</w:t>
        </w:r>
      </w:ins>
      <w:r w:rsidR="00B43CC0">
        <w:rPr>
          <w:rFonts w:ascii="Arial" w:hAnsi="Arial" w:cs="Arial"/>
        </w:rPr>
        <w:t xml:space="preserve"> had ever used cigarettes.</w:t>
      </w:r>
    </w:p>
    <w:p w14:paraId="3987326C" w14:textId="15F0E6CD" w:rsidR="000646BF" w:rsidRDefault="000646BF" w:rsidP="00925CD6">
      <w:pPr>
        <w:rPr>
          <w:rFonts w:ascii="Arial" w:hAnsi="Arial" w:cs="Arial"/>
        </w:rPr>
      </w:pPr>
    </w:p>
    <w:p w14:paraId="43591F6A" w14:textId="77777777" w:rsidR="00FA7E6E" w:rsidRDefault="00FA7E6E" w:rsidP="00855136">
      <w:pPr>
        <w:pStyle w:val="xmsonormal"/>
        <w:shd w:val="clear" w:color="auto" w:fill="FFFFFF"/>
        <w:rPr>
          <w:rFonts w:ascii="Arial" w:hAnsi="Arial" w:cs="Arial"/>
        </w:rPr>
      </w:pPr>
    </w:p>
    <w:p w14:paraId="04E77B2C" w14:textId="59157634" w:rsidR="00FA7E6E" w:rsidRPr="00B43CC0" w:rsidRDefault="00FA7E6E" w:rsidP="007967F3">
      <w:pPr>
        <w:pStyle w:val="xmsonormal"/>
        <w:numPr>
          <w:ilvl w:val="0"/>
          <w:numId w:val="1"/>
        </w:numPr>
        <w:shd w:val="clear" w:color="auto" w:fill="FFFFFF"/>
        <w:rPr>
          <w:rFonts w:ascii="Arial" w:hAnsi="Arial" w:cs="Arial"/>
          <w:b/>
          <w:bCs/>
        </w:rPr>
      </w:pPr>
      <w:commentRangeStart w:id="84"/>
      <w:r w:rsidRPr="00B43CC0">
        <w:rPr>
          <w:rFonts w:ascii="Arial" w:hAnsi="Arial" w:cs="Arial"/>
          <w:b/>
          <w:bCs/>
          <w:noProof/>
        </w:rPr>
        <w:drawing>
          <wp:anchor distT="0" distB="0" distL="114300" distR="114300" simplePos="0" relativeHeight="251658240" behindDoc="1" locked="0" layoutInCell="1" allowOverlap="1" wp14:anchorId="1B731415" wp14:editId="127D785B">
            <wp:simplePos x="0" y="0"/>
            <wp:positionH relativeFrom="margin">
              <wp:align>center</wp:align>
            </wp:positionH>
            <wp:positionV relativeFrom="paragraph">
              <wp:posOffset>152400</wp:posOffset>
            </wp:positionV>
            <wp:extent cx="3340100" cy="2933700"/>
            <wp:effectExtent l="152400" t="152400" r="355600" b="361950"/>
            <wp:wrapTopAndBottom/>
            <wp:docPr id="7" name="Content Placeholder 6" descr="Chart, scatter chart&#10;&#10;Description automatically generated">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B268C89-6504-7E48-AA74-7A1CAF3A8396}"/>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descr="Chart, scatter chart&#10;&#10;Description automatically generated">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B268C89-6504-7E48-AA74-7A1CAF3A8396}"/>
                        </a:ext>
                      </a:extLst>
                    </pic:cNvPr>
                    <pic:cNvPicPr>
                      <a:picLocks noGrp="1"/>
                    </pic:cNvPicPr>
                  </pic:nvPicPr>
                  <pic:blipFill rotWithShape="1">
                    <a:blip r:embed="rId8">
                      <a:extLst>
                        <a:ext uri="{28A0092B-C50C-407E-A947-70E740481C1C}">
                          <a14:useLocalDpi xmlns:a14="http://schemas.microsoft.com/office/drawing/2010/main" val="0"/>
                        </a:ext>
                      </a:extLst>
                    </a:blip>
                    <a:srcRect l="826" t="50454" r="50849" b="4742"/>
                    <a:stretch/>
                  </pic:blipFill>
                  <pic:spPr bwMode="auto">
                    <a:xfrm>
                      <a:off x="0" y="0"/>
                      <a:ext cx="3340100" cy="2933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3CC0">
        <w:rPr>
          <w:rFonts w:ascii="Arial" w:hAnsi="Arial" w:cs="Arial"/>
          <w:b/>
          <w:bCs/>
        </w:rPr>
        <w:t xml:space="preserve">Fig 1. </w:t>
      </w:r>
      <w:r w:rsidR="00B43CC0" w:rsidRPr="00B43CC0">
        <w:rPr>
          <w:rFonts w:ascii="Arial" w:hAnsi="Arial" w:cs="Arial"/>
          <w:b/>
          <w:bCs/>
        </w:rPr>
        <w:t xml:space="preserve">Differences in </w:t>
      </w:r>
      <w:r w:rsidR="006F241C" w:rsidRPr="006F241C">
        <w:rPr>
          <w:rFonts w:ascii="Arial" w:hAnsi="Arial" w:cs="Arial"/>
          <w:b/>
          <w:bCs/>
        </w:rPr>
        <w:t>i</w:t>
      </w:r>
      <w:r w:rsidR="006F241C" w:rsidRPr="006F241C">
        <w:rPr>
          <w:rFonts w:ascii="Arial" w:hAnsi="Arial" w:cs="Arial"/>
          <w:b/>
          <w:bCs/>
          <w:shd w:val="clear" w:color="auto" w:fill="FFFFFF"/>
        </w:rPr>
        <w:t>mpulse oscillometry (IOS) derived</w:t>
      </w:r>
      <w:r w:rsidR="006F241C">
        <w:rPr>
          <w:rFonts w:ascii="Arial" w:hAnsi="Arial" w:cs="Arial"/>
          <w:shd w:val="clear" w:color="auto" w:fill="FFFFFF"/>
        </w:rPr>
        <w:t xml:space="preserve"> </w:t>
      </w:r>
      <w:r w:rsidR="00B43CC0" w:rsidRPr="00B43CC0">
        <w:rPr>
          <w:rFonts w:ascii="Arial" w:hAnsi="Arial" w:cs="Arial"/>
          <w:b/>
          <w:bCs/>
        </w:rPr>
        <w:t>m</w:t>
      </w:r>
      <w:r w:rsidRPr="00B43CC0">
        <w:rPr>
          <w:rFonts w:ascii="Arial" w:hAnsi="Arial" w:cs="Arial"/>
          <w:b/>
          <w:bCs/>
        </w:rPr>
        <w:t xml:space="preserve">ean resistance calculated over a measurement period of 60 seconds at a frequency of 5 Hz (R5) between vaping (n=9) and control </w:t>
      </w:r>
      <w:del w:id="85" w:author="Liu, Cuining" w:date="2021-05-24T08:57:00Z">
        <w:r w:rsidRPr="00B43CC0" w:rsidDel="00BF464A">
          <w:rPr>
            <w:rFonts w:ascii="Arial" w:hAnsi="Arial" w:cs="Arial"/>
            <w:b/>
            <w:bCs/>
          </w:rPr>
          <w:delText>subjects</w:delText>
        </w:r>
      </w:del>
      <w:ins w:id="86" w:author="Liu, Cuining" w:date="2021-05-24T08:57:00Z">
        <w:r w:rsidR="00BF464A">
          <w:rPr>
            <w:rFonts w:ascii="Arial" w:hAnsi="Arial" w:cs="Arial"/>
            <w:b/>
            <w:bCs/>
          </w:rPr>
          <w:t>participants</w:t>
        </w:r>
      </w:ins>
      <w:r w:rsidRPr="00B43CC0">
        <w:rPr>
          <w:rFonts w:ascii="Arial" w:hAnsi="Arial" w:cs="Arial"/>
          <w:b/>
          <w:bCs/>
        </w:rPr>
        <w:t xml:space="preserve"> (n=38)</w:t>
      </w:r>
      <w:r w:rsidR="005533D3">
        <w:rPr>
          <w:rFonts w:ascii="Arial" w:hAnsi="Arial" w:cs="Arial"/>
          <w:b/>
          <w:bCs/>
        </w:rPr>
        <w:t xml:space="preserve"> demonstrates increased airway resistance in Latinx adolescents who vaped compared to non-</w:t>
      </w:r>
      <w:commentRangeStart w:id="87"/>
      <w:commentRangeStart w:id="88"/>
      <w:r w:rsidR="005533D3">
        <w:rPr>
          <w:rFonts w:ascii="Arial" w:hAnsi="Arial" w:cs="Arial"/>
          <w:b/>
          <w:bCs/>
        </w:rPr>
        <w:t>vapers</w:t>
      </w:r>
      <w:commentRangeEnd w:id="87"/>
      <w:r w:rsidR="00ED1300">
        <w:rPr>
          <w:rStyle w:val="CommentReference"/>
          <w:rFonts w:asciiTheme="minorHAnsi" w:hAnsiTheme="minorHAnsi" w:cstheme="minorBidi"/>
        </w:rPr>
        <w:commentReference w:id="87"/>
      </w:r>
      <w:commentRangeEnd w:id="88"/>
      <w:r w:rsidR="00E73495">
        <w:rPr>
          <w:rStyle w:val="CommentReference"/>
          <w:rFonts w:asciiTheme="minorHAnsi" w:hAnsiTheme="minorHAnsi" w:cstheme="minorBidi"/>
        </w:rPr>
        <w:commentReference w:id="88"/>
      </w:r>
      <w:r w:rsidR="005533D3">
        <w:rPr>
          <w:rFonts w:ascii="Arial" w:hAnsi="Arial" w:cs="Arial"/>
          <w:b/>
          <w:bCs/>
        </w:rPr>
        <w:t xml:space="preserve">. </w:t>
      </w:r>
      <w:commentRangeEnd w:id="84"/>
      <w:r w:rsidR="009553C3">
        <w:rPr>
          <w:rStyle w:val="CommentReference"/>
          <w:rFonts w:asciiTheme="minorHAnsi" w:hAnsiTheme="minorHAnsi" w:cstheme="minorBidi"/>
        </w:rPr>
        <w:commentReference w:id="84"/>
      </w:r>
    </w:p>
    <w:p w14:paraId="553596FE" w14:textId="0A5871A5" w:rsidR="00FA7E6E" w:rsidRDefault="00FA7E6E" w:rsidP="007967F3">
      <w:pPr>
        <w:pStyle w:val="xmsonormal"/>
        <w:numPr>
          <w:ilvl w:val="0"/>
          <w:numId w:val="1"/>
        </w:numPr>
        <w:shd w:val="clear" w:color="auto" w:fill="FFFFFF"/>
        <w:rPr>
          <w:rFonts w:ascii="Arial" w:hAnsi="Arial" w:cs="Arial"/>
        </w:rPr>
      </w:pPr>
    </w:p>
    <w:p w14:paraId="2799146C" w14:textId="56A1A9F9" w:rsidR="005533D3" w:rsidRPr="0012155E" w:rsidRDefault="00CD42BD" w:rsidP="00855136">
      <w:pPr>
        <w:pStyle w:val="xmsonormal"/>
        <w:numPr>
          <w:ilvl w:val="0"/>
          <w:numId w:val="1"/>
        </w:numPr>
        <w:shd w:val="clear" w:color="auto" w:fill="FFFFFF"/>
        <w:rPr>
          <w:rFonts w:ascii="Arial" w:hAnsi="Arial" w:cs="Arial"/>
        </w:rPr>
      </w:pPr>
      <w:r w:rsidRPr="005533D3">
        <w:rPr>
          <w:rFonts w:ascii="Arial" w:hAnsi="Arial" w:cs="Arial"/>
          <w:shd w:val="clear" w:color="auto" w:fill="FFFFFF"/>
        </w:rPr>
        <w:t>We also observe</w:t>
      </w:r>
      <w:r w:rsidR="005533D3" w:rsidRPr="00D22276">
        <w:rPr>
          <w:rFonts w:ascii="Arial" w:hAnsi="Arial" w:cs="Arial"/>
          <w:shd w:val="clear" w:color="auto" w:fill="FFFFFF"/>
        </w:rPr>
        <w:t xml:space="preserve">d </w:t>
      </w:r>
      <w:del w:id="89" w:author="Liu, Cuining" w:date="2021-05-24T08:36:00Z">
        <w:r w:rsidR="005533D3" w:rsidRPr="00D22276" w:rsidDel="000F7724">
          <w:rPr>
            <w:rFonts w:ascii="Arial" w:hAnsi="Arial" w:cs="Arial"/>
            <w:shd w:val="clear" w:color="auto" w:fill="FFFFFF"/>
          </w:rPr>
          <w:delText xml:space="preserve">a </w:delText>
        </w:r>
      </w:del>
      <w:ins w:id="90" w:author="Liu, Cuining" w:date="2021-05-24T08:36:00Z">
        <w:r w:rsidR="000F7724">
          <w:rPr>
            <w:rFonts w:ascii="Arial" w:hAnsi="Arial" w:cs="Arial"/>
            <w:shd w:val="clear" w:color="auto" w:fill="FFFFFF"/>
          </w:rPr>
          <w:t>some</w:t>
        </w:r>
        <w:r w:rsidR="000F7724" w:rsidRPr="00D22276">
          <w:rPr>
            <w:rFonts w:ascii="Arial" w:hAnsi="Arial" w:cs="Arial"/>
            <w:shd w:val="clear" w:color="auto" w:fill="FFFFFF"/>
          </w:rPr>
          <w:t xml:space="preserve"> </w:t>
        </w:r>
      </w:ins>
      <w:r w:rsidR="005533D3" w:rsidRPr="00D22276">
        <w:rPr>
          <w:rFonts w:ascii="Arial" w:hAnsi="Arial" w:cs="Arial"/>
          <w:shd w:val="clear" w:color="auto" w:fill="FFFFFF"/>
        </w:rPr>
        <w:t>significant difference</w:t>
      </w:r>
      <w:ins w:id="91" w:author="Liu, Cuining" w:date="2021-05-24T08:36:00Z">
        <w:r w:rsidR="000F7724">
          <w:rPr>
            <w:rFonts w:ascii="Arial" w:hAnsi="Arial" w:cs="Arial"/>
            <w:shd w:val="clear" w:color="auto" w:fill="FFFFFF"/>
          </w:rPr>
          <w:t>s</w:t>
        </w:r>
      </w:ins>
      <w:r w:rsidR="005533D3" w:rsidRPr="00D22276">
        <w:rPr>
          <w:rFonts w:ascii="Arial" w:hAnsi="Arial" w:cs="Arial"/>
          <w:shd w:val="clear" w:color="auto" w:fill="FFFFFF"/>
        </w:rPr>
        <w:t xml:space="preserve"> in airway resistance by vaping status</w:t>
      </w:r>
      <w:r w:rsidR="00063C3C" w:rsidRPr="00D22276">
        <w:rPr>
          <w:rFonts w:ascii="Arial" w:hAnsi="Arial" w:cs="Arial"/>
          <w:shd w:val="clear" w:color="auto" w:fill="FFFFFF"/>
        </w:rPr>
        <w:t xml:space="preserve">. </w:t>
      </w:r>
      <w:r w:rsidR="005533D3" w:rsidRPr="00D22276">
        <w:rPr>
          <w:rFonts w:ascii="Arial" w:hAnsi="Arial" w:cs="Arial"/>
          <w:shd w:val="clear" w:color="auto" w:fill="FFFFFF"/>
        </w:rPr>
        <w:t xml:space="preserve">IOS </w:t>
      </w:r>
      <w:r w:rsidR="006F241C" w:rsidRPr="00D22276">
        <w:rPr>
          <w:rFonts w:ascii="Arial" w:hAnsi="Arial" w:cs="Arial"/>
        </w:rPr>
        <w:t xml:space="preserve">permits passive measurement of lung mechanics. </w:t>
      </w:r>
      <w:commentRangeStart w:id="92"/>
      <w:r w:rsidR="006F241C" w:rsidRPr="00D22276">
        <w:rPr>
          <w:rFonts w:ascii="Arial" w:hAnsi="Arial" w:cs="Arial"/>
        </w:rPr>
        <w:t xml:space="preserve">Importantly, IOS can </w:t>
      </w:r>
      <w:r w:rsidR="005533D3" w:rsidRPr="00D22276">
        <w:rPr>
          <w:rFonts w:ascii="Arial" w:hAnsi="Arial" w:cs="Arial"/>
        </w:rPr>
        <w:t>identify</w:t>
      </w:r>
      <w:r w:rsidR="006F241C" w:rsidRPr="00D22276">
        <w:rPr>
          <w:rFonts w:ascii="Arial" w:hAnsi="Arial" w:cs="Arial"/>
        </w:rPr>
        <w:t xml:space="preserve"> small airway obstruction from and is more sensitive than spirometry for peripheral airway disease </w:t>
      </w:r>
      <w:commentRangeEnd w:id="92"/>
      <w:r w:rsidR="002973AA">
        <w:rPr>
          <w:rStyle w:val="CommentReference"/>
          <w:rFonts w:asciiTheme="minorHAnsi" w:hAnsiTheme="minorHAnsi" w:cstheme="minorBidi"/>
        </w:rPr>
        <w:commentReference w:id="92"/>
      </w:r>
      <w:r w:rsidR="006F241C" w:rsidRPr="005533D3">
        <w:rPr>
          <w:rFonts w:ascii="Arial" w:hAnsi="Arial" w:cs="Arial"/>
        </w:rPr>
        <w:fldChar w:fldCharType="begin">
          <w:fldData xml:space="preserve">PEVuZE5vdGU+PENpdGU+PEF1dGhvcj5TdXp1a2k8L0F1dGhvcj48WWVhcj4yMDE1PC9ZZWFyPjxS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</w:fldData>
        </w:fldChar>
      </w:r>
      <w:r w:rsidR="006F241C" w:rsidRPr="008F449A">
        <w:rPr>
          <w:rFonts w:ascii="Arial" w:hAnsi="Arial" w:cs="Arial"/>
        </w:rPr>
        <w:instrText xml:space="preserve"> ADDIN EN.CITE </w:instrText>
      </w:r>
      <w:r w:rsidR="006F241C" w:rsidRPr="008F449A">
        <w:rPr>
          <w:rFonts w:ascii="Arial" w:hAnsi="Arial" w:cs="Arial"/>
        </w:rPr>
        <w:fldChar w:fldCharType="begin">
          <w:fldData xml:space="preserve">PEVuZE5vdGU+PENpdGU+PEF1dGhvcj5TdXp1a2k8L0F1dGhvcj48WWVhcj4yMDE1PC9ZZWFyPjxS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</w:fldData>
        </w:fldChar>
      </w:r>
      <w:r w:rsidR="006F241C" w:rsidRPr="008F449A">
        <w:rPr>
          <w:rFonts w:ascii="Arial" w:hAnsi="Arial" w:cs="Arial"/>
        </w:rPr>
        <w:instrText xml:space="preserve"> ADDIN EN.CITE.DATA </w:instrText>
      </w:r>
      <w:r w:rsidR="006F241C" w:rsidRPr="008F449A">
        <w:rPr>
          <w:rFonts w:ascii="Arial" w:hAnsi="Arial" w:cs="Arial"/>
        </w:rPr>
      </w:r>
      <w:r w:rsidR="006F241C" w:rsidRPr="008F449A">
        <w:rPr>
          <w:rFonts w:ascii="Arial" w:hAnsi="Arial" w:cs="Arial"/>
        </w:rPr>
        <w:fldChar w:fldCharType="end"/>
      </w:r>
      <w:r w:rsidR="006F241C" w:rsidRPr="005533D3">
        <w:rPr>
          <w:rFonts w:ascii="Arial" w:hAnsi="Arial" w:cs="Arial"/>
        </w:rPr>
      </w:r>
      <w:r w:rsidR="006F241C" w:rsidRPr="005533D3">
        <w:rPr>
          <w:rFonts w:ascii="Arial" w:hAnsi="Arial" w:cs="Arial"/>
        </w:rPr>
        <w:fldChar w:fldCharType="separate"/>
      </w:r>
      <w:r w:rsidR="006F241C" w:rsidRPr="005533D3">
        <w:rPr>
          <w:rFonts w:ascii="Arial" w:hAnsi="Arial" w:cs="Arial"/>
          <w:noProof/>
        </w:rPr>
        <w:t>[2, 3]</w:t>
      </w:r>
      <w:r w:rsidR="006F241C" w:rsidRPr="005533D3">
        <w:rPr>
          <w:rFonts w:ascii="Arial" w:hAnsi="Arial" w:cs="Arial"/>
        </w:rPr>
        <w:fldChar w:fldCharType="end"/>
      </w:r>
      <w:r w:rsidR="006F241C" w:rsidRPr="005533D3">
        <w:rPr>
          <w:rFonts w:ascii="Arial" w:hAnsi="Arial" w:cs="Arial"/>
        </w:rPr>
        <w:t>. </w:t>
      </w:r>
      <w:r w:rsidR="00B43CC0" w:rsidRPr="005533D3">
        <w:rPr>
          <w:rFonts w:ascii="Arial" w:hAnsi="Arial" w:cs="Arial"/>
        </w:rPr>
        <w:t>Mean</w:t>
      </w:r>
      <w:r w:rsidR="00B43CC0" w:rsidRPr="00D22276">
        <w:rPr>
          <w:rFonts w:ascii="Arial" w:hAnsi="Arial" w:cs="Arial"/>
        </w:rPr>
        <w:t xml:space="preserve"> airway resistance (R) values calculated over a measurement period of 60 seconds at a frequency of 5 Hz (R5) revealed differences between vaping and control </w:t>
      </w:r>
      <w:del w:id="93" w:author="Liu, Cuining" w:date="2021-05-24T08:57:00Z">
        <w:r w:rsidR="00B43CC0" w:rsidRPr="00D22276" w:rsidDel="00BF464A">
          <w:rPr>
            <w:rFonts w:ascii="Arial" w:hAnsi="Arial" w:cs="Arial"/>
          </w:rPr>
          <w:delText>subjects</w:delText>
        </w:r>
      </w:del>
      <w:ins w:id="94" w:author="Liu, Cuining" w:date="2021-05-24T08:57:00Z">
        <w:r w:rsidR="00BF464A">
          <w:rPr>
            <w:rFonts w:ascii="Arial" w:hAnsi="Arial" w:cs="Arial"/>
          </w:rPr>
          <w:t>participants</w:t>
        </w:r>
      </w:ins>
      <w:r w:rsidR="00B43CC0" w:rsidRPr="00D22276">
        <w:rPr>
          <w:rFonts w:ascii="Arial" w:hAnsi="Arial" w:cs="Arial"/>
        </w:rPr>
        <w:t xml:space="preserve">. When vaping </w:t>
      </w:r>
      <w:del w:id="95" w:author="Liu, Cuining" w:date="2021-05-24T08:57:00Z">
        <w:r w:rsidR="00B43CC0" w:rsidRPr="00D22276" w:rsidDel="00BF464A">
          <w:rPr>
            <w:rFonts w:ascii="Arial" w:hAnsi="Arial" w:cs="Arial"/>
          </w:rPr>
          <w:delText>subjects</w:delText>
        </w:r>
      </w:del>
      <w:ins w:id="96" w:author="Liu, Cuining" w:date="2021-05-24T08:57:00Z">
        <w:r w:rsidR="00BF464A">
          <w:rPr>
            <w:rFonts w:ascii="Arial" w:hAnsi="Arial" w:cs="Arial"/>
          </w:rPr>
          <w:t>participants</w:t>
        </w:r>
      </w:ins>
      <w:r w:rsidR="00B43CC0" w:rsidRPr="00D22276">
        <w:rPr>
          <w:rFonts w:ascii="Arial" w:hAnsi="Arial" w:cs="Arial"/>
        </w:rPr>
        <w:t xml:space="preserve"> are compared with controls, there was increased airway resistance (p=0.033)</w:t>
      </w:r>
      <w:r w:rsidR="00B43CC0" w:rsidRPr="00411660">
        <w:rPr>
          <w:rFonts w:ascii="Arial" w:hAnsi="Arial" w:cs="Arial"/>
        </w:rPr>
        <w:t xml:space="preserve"> [Fig 1], an indication of elevated airflow obstruction</w:t>
      </w:r>
      <w:r w:rsidR="00411660">
        <w:rPr>
          <w:rFonts w:ascii="Arial" w:hAnsi="Arial" w:cs="Arial"/>
        </w:rPr>
        <w:t xml:space="preserve">. </w:t>
      </w:r>
      <w:commentRangeStart w:id="97"/>
      <w:r w:rsidR="00411660">
        <w:rPr>
          <w:rFonts w:ascii="Arial" w:hAnsi="Arial" w:cs="Arial"/>
        </w:rPr>
        <w:t>Importantly, the significant change in airway resistance related to vape exposure was independent of an increase in respiratory symptoms.</w:t>
      </w:r>
      <w:commentRangeEnd w:id="97"/>
      <w:r w:rsidR="002973AA">
        <w:rPr>
          <w:rStyle w:val="CommentReference"/>
          <w:rFonts w:asciiTheme="minorHAnsi" w:hAnsiTheme="minorHAnsi" w:cstheme="minorBidi"/>
        </w:rPr>
        <w:commentReference w:id="97"/>
      </w:r>
      <w:r w:rsidR="00411660">
        <w:rPr>
          <w:rFonts w:ascii="Arial" w:hAnsi="Arial" w:cs="Arial"/>
        </w:rPr>
        <w:t xml:space="preserve"> </w:t>
      </w:r>
      <w:commentRangeStart w:id="98"/>
      <w:r w:rsidR="0012155E">
        <w:rPr>
          <w:rFonts w:ascii="Arial" w:hAnsi="Arial" w:cs="Arial"/>
        </w:rPr>
        <w:t>Other IOS measures trended towards poorer lung function, however these did not reach statistical significance.</w:t>
      </w:r>
      <w:commentRangeEnd w:id="98"/>
      <w:r w:rsidR="009D5CEE">
        <w:rPr>
          <w:rStyle w:val="CommentReference"/>
          <w:rFonts w:asciiTheme="minorHAnsi" w:hAnsiTheme="minorHAnsi" w:cstheme="minorBidi"/>
        </w:rPr>
        <w:commentReference w:id="98"/>
      </w:r>
    </w:p>
    <w:p w14:paraId="208C1983" w14:textId="77777777" w:rsidR="00B43CC0" w:rsidRDefault="00B43CC0" w:rsidP="00B43CC0">
      <w:pPr>
        <w:pStyle w:val="ListParagraph"/>
        <w:rPr>
          <w:rFonts w:ascii="Arial" w:hAnsi="Arial" w:cs="Arial"/>
        </w:rPr>
      </w:pPr>
    </w:p>
    <w:p w14:paraId="3CAA9D53" w14:textId="45AE1A3B" w:rsidR="007B2274" w:rsidRPr="007B2274" w:rsidRDefault="00D22276" w:rsidP="007B2274">
      <w:pPr>
        <w:pStyle w:val="xmsonormal"/>
        <w:numPr>
          <w:ilvl w:val="0"/>
          <w:numId w:val="1"/>
        </w:numPr>
        <w:shd w:val="clear" w:color="auto" w:fill="FFFFFF"/>
        <w:rPr>
          <w:rFonts w:ascii="Arial" w:hAnsi="Arial" w:cs="Arial"/>
        </w:rPr>
      </w:pPr>
      <w:commentRangeStart w:id="99"/>
      <w:r w:rsidRPr="00CF43CF">
        <w:rPr>
          <w:rFonts w:ascii="Arial" w:hAnsi="Arial" w:cs="Arial"/>
          <w:strike/>
          <w:rPrChange w:id="100" w:author="Liu, Cuining" w:date="2021-05-24T08:54:00Z">
            <w:rPr>
              <w:rFonts w:ascii="Arial" w:hAnsi="Arial" w:cs="Arial"/>
            </w:rPr>
          </w:rPrChange>
        </w:rPr>
        <w:t>We used nasal epithelial gene expression to investigate the impact vape exposure on airway epithelial. Previous investigations have demonstrated th</w:t>
      </w:r>
      <w:r w:rsidR="0012155E" w:rsidRPr="00CF43CF">
        <w:rPr>
          <w:rFonts w:ascii="Arial" w:hAnsi="Arial" w:cs="Arial"/>
          <w:strike/>
          <w:rPrChange w:id="101" w:author="Liu, Cuining" w:date="2021-05-24T08:54:00Z">
            <w:rPr>
              <w:rFonts w:ascii="Arial" w:hAnsi="Arial" w:cs="Arial"/>
            </w:rPr>
          </w:rPrChange>
        </w:rPr>
        <w:t>is.</w:t>
      </w:r>
      <w:commentRangeEnd w:id="99"/>
      <w:r w:rsidR="000F5ACF" w:rsidRPr="00CF43CF">
        <w:rPr>
          <w:rStyle w:val="CommentReference"/>
          <w:rFonts w:asciiTheme="minorHAnsi" w:hAnsiTheme="minorHAnsi" w:cstheme="minorBidi"/>
          <w:strike/>
          <w:rPrChange w:id="102" w:author="Liu, Cuining" w:date="2021-05-24T08:54:00Z">
            <w:rPr>
              <w:rStyle w:val="CommentReference"/>
              <w:rFonts w:asciiTheme="minorHAnsi" w:hAnsiTheme="minorHAnsi" w:cstheme="minorBidi"/>
            </w:rPr>
          </w:rPrChange>
        </w:rPr>
        <w:commentReference w:id="99"/>
      </w:r>
      <w:r>
        <w:rPr>
          <w:rFonts w:ascii="Arial" w:hAnsi="Arial" w:cs="Arial"/>
        </w:rPr>
        <w:t xml:space="preserve"> </w:t>
      </w:r>
      <w:ins w:id="103" w:author="Liu, Cuining" w:date="2021-05-24T08:54:00Z">
        <w:r w:rsidR="00690E73">
          <w:rPr>
            <w:rFonts w:ascii="Arial" w:hAnsi="Arial" w:cs="Arial"/>
          </w:rPr>
          <w:t xml:space="preserve">We also found differences in gene expression by vaping exposure. </w:t>
        </w:r>
      </w:ins>
      <w:r w:rsidR="003B7936">
        <w:rPr>
          <w:rFonts w:ascii="Arial" w:hAnsi="Arial" w:cs="Arial"/>
        </w:rPr>
        <w:t xml:space="preserve">Of </w:t>
      </w:r>
      <w:ins w:id="104" w:author="Kechris, Katerina" w:date="2021-05-29T09:19:00Z">
        <w:r w:rsidR="009D4DF9">
          <w:rPr>
            <w:rFonts w:ascii="Arial" w:hAnsi="Arial" w:cs="Arial"/>
          </w:rPr>
          <w:t xml:space="preserve">the </w:t>
        </w:r>
      </w:ins>
      <w:r w:rsidR="003B7936" w:rsidRPr="003B7936">
        <w:rPr>
          <w:rFonts w:ascii="Arial" w:hAnsi="Arial" w:cs="Arial"/>
        </w:rPr>
        <w:t>16860</w:t>
      </w:r>
      <w:r w:rsidR="003B7936">
        <w:rPr>
          <w:rFonts w:ascii="Arial" w:hAnsi="Arial" w:cs="Arial"/>
        </w:rPr>
        <w:t xml:space="preserve"> </w:t>
      </w:r>
      <w:del w:id="105" w:author="Kechris, Katerina" w:date="2021-05-29T09:14:00Z">
        <w:r w:rsidR="003B7936" w:rsidDel="009D4DF9">
          <w:rPr>
            <w:rFonts w:ascii="Arial" w:hAnsi="Arial" w:cs="Arial"/>
          </w:rPr>
          <w:delText xml:space="preserve">nasal epithelial </w:delText>
        </w:r>
      </w:del>
      <w:r w:rsidR="003B7936">
        <w:rPr>
          <w:rFonts w:ascii="Arial" w:hAnsi="Arial" w:cs="Arial"/>
        </w:rPr>
        <w:t xml:space="preserve">genes </w:t>
      </w:r>
      <w:ins w:id="106" w:author="Kechris, Katerina" w:date="2021-05-29T09:14:00Z">
        <w:r w:rsidR="009D4DF9">
          <w:rPr>
            <w:rFonts w:ascii="Arial" w:hAnsi="Arial" w:cs="Arial"/>
          </w:rPr>
          <w:t xml:space="preserve">expressed in nasal epithelial </w:t>
        </w:r>
      </w:ins>
      <w:ins w:id="107" w:author="Kechris, Katerina" w:date="2021-05-29T09:19:00Z">
        <w:r w:rsidR="009D4DF9">
          <w:rPr>
            <w:rFonts w:ascii="Arial" w:hAnsi="Arial" w:cs="Arial"/>
          </w:rPr>
          <w:t xml:space="preserve">that were </w:t>
        </w:r>
      </w:ins>
      <w:r w:rsidR="003B7936">
        <w:rPr>
          <w:rFonts w:ascii="Arial" w:hAnsi="Arial" w:cs="Arial"/>
        </w:rPr>
        <w:t xml:space="preserve">tested, </w:t>
      </w:r>
      <w:r w:rsidR="000646BF">
        <w:rPr>
          <w:rFonts w:ascii="Arial" w:hAnsi="Arial" w:cs="Arial"/>
        </w:rPr>
        <w:t xml:space="preserve">4608 </w:t>
      </w:r>
      <w:bookmarkStart w:id="108" w:name="_Hlk72733420"/>
      <w:r w:rsidR="007C7F6D">
        <w:rPr>
          <w:rFonts w:ascii="Arial" w:hAnsi="Arial" w:cs="Arial"/>
        </w:rPr>
        <w:t xml:space="preserve">were </w:t>
      </w:r>
      <w:r w:rsidR="000646BF">
        <w:rPr>
          <w:rFonts w:ascii="Arial" w:hAnsi="Arial" w:cs="Arial"/>
        </w:rPr>
        <w:t>significantly different</w:t>
      </w:r>
      <w:r w:rsidR="008049C1">
        <w:rPr>
          <w:rFonts w:ascii="Arial" w:hAnsi="Arial" w:cs="Arial"/>
        </w:rPr>
        <w:t xml:space="preserve">ially expressed between </w:t>
      </w:r>
      <w:r w:rsidR="000646BF">
        <w:rPr>
          <w:rFonts w:ascii="Arial" w:hAnsi="Arial" w:cs="Arial"/>
        </w:rPr>
        <w:t xml:space="preserve">vaping </w:t>
      </w:r>
      <w:del w:id="109" w:author="Liu, Cuining" w:date="2021-05-24T08:59:00Z">
        <w:r w:rsidR="000646BF" w:rsidDel="00C77A5F">
          <w:rPr>
            <w:rFonts w:ascii="Arial" w:hAnsi="Arial" w:cs="Arial"/>
          </w:rPr>
          <w:delText xml:space="preserve">subjects </w:delText>
        </w:r>
      </w:del>
      <w:r w:rsidR="008049C1">
        <w:rPr>
          <w:rFonts w:ascii="Arial" w:hAnsi="Arial" w:cs="Arial"/>
        </w:rPr>
        <w:t xml:space="preserve">and </w:t>
      </w:r>
      <w:r w:rsidR="000646BF">
        <w:rPr>
          <w:rFonts w:ascii="Arial" w:hAnsi="Arial" w:cs="Arial"/>
        </w:rPr>
        <w:t xml:space="preserve">control </w:t>
      </w:r>
      <w:del w:id="110" w:author="Liu, Cuining" w:date="2021-05-24T08:57:00Z">
        <w:r w:rsidR="000646BF" w:rsidDel="00BF464A">
          <w:rPr>
            <w:rFonts w:ascii="Arial" w:hAnsi="Arial" w:cs="Arial"/>
          </w:rPr>
          <w:delText>subjects</w:delText>
        </w:r>
      </w:del>
      <w:ins w:id="111" w:author="Liu, Cuining" w:date="2021-05-24T08:57:00Z">
        <w:r w:rsidR="00BF464A">
          <w:rPr>
            <w:rFonts w:ascii="Arial" w:hAnsi="Arial" w:cs="Arial"/>
          </w:rPr>
          <w:t>participants</w:t>
        </w:r>
      </w:ins>
      <w:r w:rsidR="000646BF">
        <w:rPr>
          <w:rFonts w:ascii="Arial" w:hAnsi="Arial" w:cs="Arial"/>
        </w:rPr>
        <w:t xml:space="preserve"> </w:t>
      </w:r>
      <w:bookmarkEnd w:id="108"/>
      <w:r w:rsidR="000646BF">
        <w:rPr>
          <w:rFonts w:ascii="Arial" w:hAnsi="Arial" w:cs="Arial"/>
        </w:rPr>
        <w:t>(</w:t>
      </w:r>
      <w:bookmarkStart w:id="112" w:name="_Hlk72731699"/>
      <w:r w:rsidR="00F44CCD" w:rsidRPr="00F44CCD">
        <w:rPr>
          <w:rFonts w:ascii="Arial" w:hAnsi="Arial" w:cs="Arial"/>
        </w:rPr>
        <w:t xml:space="preserve">false discovery rate </w:t>
      </w:r>
      <w:r w:rsidR="00F44CCD">
        <w:rPr>
          <w:rFonts w:ascii="Arial" w:hAnsi="Arial" w:cs="Arial"/>
        </w:rPr>
        <w:t>[</w:t>
      </w:r>
      <w:r w:rsidR="000646BF" w:rsidRPr="000646BF">
        <w:rPr>
          <w:rFonts w:ascii="Arial" w:hAnsi="Arial" w:cs="Arial"/>
        </w:rPr>
        <w:t>FDR</w:t>
      </w:r>
      <w:r w:rsidR="00F44CCD">
        <w:rPr>
          <w:rFonts w:ascii="Arial" w:hAnsi="Arial" w:cs="Arial"/>
        </w:rPr>
        <w:t>]</w:t>
      </w:r>
      <w:bookmarkEnd w:id="112"/>
      <w:r w:rsidR="000646BF" w:rsidRPr="000646BF">
        <w:rPr>
          <w:rFonts w:ascii="Arial" w:hAnsi="Arial" w:cs="Arial"/>
        </w:rPr>
        <w:t xml:space="preserve"> adjusted p-value</w:t>
      </w:r>
      <w:r w:rsidR="000646BF">
        <w:rPr>
          <w:rFonts w:ascii="Arial" w:hAnsi="Arial" w:cs="Arial"/>
        </w:rPr>
        <w:t>&lt;0.05)</w:t>
      </w:r>
      <w:r w:rsidR="00AE2824">
        <w:rPr>
          <w:rFonts w:ascii="Arial" w:hAnsi="Arial" w:cs="Arial"/>
        </w:rPr>
        <w:t xml:space="preserve">, adjusting for </w:t>
      </w:r>
      <w:r w:rsidR="0043547B">
        <w:rPr>
          <w:rFonts w:ascii="Arial" w:hAnsi="Arial" w:cs="Arial"/>
        </w:rPr>
        <w:t xml:space="preserve">age (years), </w:t>
      </w:r>
      <w:r w:rsidR="00950D69">
        <w:rPr>
          <w:rFonts w:ascii="Arial" w:hAnsi="Arial" w:cs="Arial"/>
        </w:rPr>
        <w:t>male sex</w:t>
      </w:r>
      <w:r w:rsidR="00E45D1F">
        <w:rPr>
          <w:rFonts w:ascii="Arial" w:hAnsi="Arial" w:cs="Arial"/>
        </w:rPr>
        <w:t xml:space="preserve">, </w:t>
      </w:r>
      <w:r w:rsidR="00950D69">
        <w:rPr>
          <w:rFonts w:ascii="Arial" w:hAnsi="Arial" w:cs="Arial"/>
        </w:rPr>
        <w:t xml:space="preserve">Latino ancestry, </w:t>
      </w:r>
      <w:r w:rsidR="00984533">
        <w:rPr>
          <w:rFonts w:ascii="Arial" w:hAnsi="Arial" w:cs="Arial"/>
        </w:rPr>
        <w:t xml:space="preserve">and four </w:t>
      </w:r>
      <w:r w:rsidR="00751893">
        <w:rPr>
          <w:rFonts w:ascii="Arial" w:hAnsi="Arial" w:cs="Arial"/>
        </w:rPr>
        <w:t>inferred covariates (RUVr</w:t>
      </w:r>
      <w:r w:rsidR="00EA7487">
        <w:rPr>
          <w:rFonts w:ascii="Arial" w:hAnsi="Arial" w:cs="Arial"/>
        </w:rPr>
        <w:t xml:space="preserve"> factors</w:t>
      </w:r>
      <w:r w:rsidR="00751893">
        <w:rPr>
          <w:rFonts w:ascii="Arial" w:hAnsi="Arial" w:cs="Arial"/>
        </w:rPr>
        <w:t>)</w:t>
      </w:r>
      <w:r w:rsidR="00B74649">
        <w:rPr>
          <w:rFonts w:ascii="Arial" w:hAnsi="Arial" w:cs="Arial"/>
        </w:rPr>
        <w:t xml:space="preserve"> (</w:t>
      </w:r>
      <w:hyperlink r:id="rId9" w:history="1">
        <w:r w:rsidR="00B74649" w:rsidRPr="005C0C99">
          <w:rPr>
            <w:rStyle w:val="Hyperlink"/>
          </w:rPr>
          <w:t>https://www.ncbi.nlm.nih.gov/pmc/articles/PMC4404308/</w:t>
        </w:r>
      </w:hyperlink>
      <w:r w:rsidR="00B74649">
        <w:t xml:space="preserve"> citation)</w:t>
      </w:r>
      <w:r w:rsidR="000646BF">
        <w:rPr>
          <w:rFonts w:ascii="Arial" w:hAnsi="Arial" w:cs="Arial"/>
        </w:rPr>
        <w:t xml:space="preserve">. </w:t>
      </w:r>
      <w:r w:rsidR="0044775C">
        <w:rPr>
          <w:rFonts w:ascii="Arial" w:hAnsi="Arial" w:cs="Arial"/>
        </w:rPr>
        <w:t xml:space="preserve">Based on GSEA pathway enrichment analyses, </w:t>
      </w:r>
      <w:r w:rsidR="0044775C">
        <w:rPr>
          <w:rFonts w:ascii="Arial" w:hAnsi="Arial" w:cs="Arial"/>
          <w:noProof/>
        </w:rPr>
        <w:t>v</w:t>
      </w:r>
      <w:r w:rsidR="005C58C5" w:rsidRPr="006326A6">
        <w:rPr>
          <w:rFonts w:ascii="Arial" w:hAnsi="Arial" w:cs="Arial"/>
          <w:noProof/>
        </w:rPr>
        <w:t>a</w:t>
      </w:r>
      <w:commentRangeStart w:id="113"/>
      <w:r w:rsidR="005C58C5" w:rsidRPr="006326A6">
        <w:rPr>
          <w:rFonts w:ascii="Arial" w:hAnsi="Arial" w:cs="Arial"/>
          <w:noProof/>
        </w:rPr>
        <w:t xml:space="preserve">ping </w:t>
      </w:r>
      <w:del w:id="114" w:author="Liu, Cuining" w:date="2021-05-24T08:57:00Z">
        <w:r w:rsidR="005C58C5" w:rsidDel="00BF464A">
          <w:rPr>
            <w:rFonts w:ascii="Arial" w:hAnsi="Arial" w:cs="Arial"/>
            <w:noProof/>
          </w:rPr>
          <w:delText>subjects</w:delText>
        </w:r>
      </w:del>
      <w:ins w:id="115" w:author="Liu, Cuining" w:date="2021-05-24T08:57:00Z">
        <w:r w:rsidR="00BF464A">
          <w:rPr>
            <w:rFonts w:ascii="Arial" w:hAnsi="Arial" w:cs="Arial"/>
            <w:noProof/>
          </w:rPr>
          <w:t>participants</w:t>
        </w:r>
      </w:ins>
      <w:r w:rsidR="005C58C5" w:rsidRPr="006326A6">
        <w:rPr>
          <w:rFonts w:ascii="Arial" w:hAnsi="Arial" w:cs="Arial"/>
          <w:noProof/>
        </w:rPr>
        <w:t xml:space="preserve"> tended to have decreased expression of</w:t>
      </w:r>
      <w:ins w:id="116" w:author="Kechris, Katerina" w:date="2021-05-29T09:21:00Z">
        <w:r w:rsidR="00D51D14">
          <w:rPr>
            <w:rFonts w:ascii="Arial" w:hAnsi="Arial" w:cs="Arial"/>
            <w:noProof/>
          </w:rPr>
          <w:t xml:space="preserve"> genes in the</w:t>
        </w:r>
      </w:ins>
      <w:r w:rsidR="005C58C5" w:rsidRPr="006326A6">
        <w:rPr>
          <w:rFonts w:ascii="Arial" w:hAnsi="Arial" w:cs="Arial"/>
          <w:noProof/>
        </w:rPr>
        <w:t xml:space="preserve"> “ECM proteoglycans” and </w:t>
      </w:r>
      <w:commentRangeStart w:id="117"/>
      <w:r w:rsidR="005C58C5" w:rsidRPr="006326A6">
        <w:rPr>
          <w:rFonts w:ascii="Arial" w:hAnsi="Arial" w:cs="Arial"/>
          <w:noProof/>
        </w:rPr>
        <w:t>“Collagen degradation” pathways</w:t>
      </w:r>
      <w:r w:rsidR="00673B2E">
        <w:rPr>
          <w:rFonts w:ascii="Arial" w:hAnsi="Arial" w:cs="Arial"/>
          <w:noProof/>
        </w:rPr>
        <w:t xml:space="preserve">, including decreased expression of </w:t>
      </w:r>
      <w:r w:rsidR="0012155E" w:rsidRPr="001034A8">
        <w:rPr>
          <w:rFonts w:ascii="Arial" w:hAnsi="Arial" w:cs="Arial"/>
          <w:i/>
          <w:iCs/>
          <w:noProof/>
        </w:rPr>
        <w:t>BGN</w:t>
      </w:r>
      <w:r w:rsidR="0012155E">
        <w:rPr>
          <w:rFonts w:ascii="Arial" w:hAnsi="Arial" w:cs="Arial"/>
          <w:noProof/>
        </w:rPr>
        <w:t xml:space="preserve">, </w:t>
      </w:r>
      <w:r w:rsidR="0012155E" w:rsidRPr="001034A8">
        <w:rPr>
          <w:rFonts w:ascii="Arial" w:hAnsi="Arial" w:cs="Arial"/>
          <w:i/>
          <w:iCs/>
          <w:noProof/>
        </w:rPr>
        <w:t>COL1A2</w:t>
      </w:r>
      <w:r w:rsidR="0012155E">
        <w:rPr>
          <w:rFonts w:ascii="Arial" w:hAnsi="Arial" w:cs="Arial"/>
          <w:noProof/>
        </w:rPr>
        <w:t xml:space="preserve">, and </w:t>
      </w:r>
      <w:r w:rsidR="0012155E" w:rsidRPr="001034A8">
        <w:rPr>
          <w:rFonts w:ascii="Arial" w:hAnsi="Arial" w:cs="Arial"/>
          <w:i/>
          <w:iCs/>
          <w:noProof/>
        </w:rPr>
        <w:t>DCN</w:t>
      </w:r>
      <w:r w:rsidR="005C58C5" w:rsidRPr="006326A6">
        <w:rPr>
          <w:rFonts w:ascii="Arial" w:hAnsi="Arial" w:cs="Arial"/>
          <w:noProof/>
        </w:rPr>
        <w:t xml:space="preserve">. </w:t>
      </w:r>
      <w:r w:rsidR="00BA0871">
        <w:rPr>
          <w:rFonts w:ascii="Arial" w:hAnsi="Arial" w:cs="Arial"/>
          <w:noProof/>
        </w:rPr>
        <w:t>We also observed</w:t>
      </w:r>
      <w:r w:rsidR="005C58C5" w:rsidRPr="00704E91">
        <w:rPr>
          <w:rFonts w:ascii="Arial" w:hAnsi="Arial" w:cs="Arial"/>
          <w:noProof/>
        </w:rPr>
        <w:t xml:space="preserve"> overexpression of some hypoxia/inflammatory </w:t>
      </w:r>
      <w:r w:rsidR="005C58C5" w:rsidRPr="00704E91">
        <w:rPr>
          <w:rFonts w:ascii="Arial" w:hAnsi="Arial" w:cs="Arial"/>
          <w:noProof/>
        </w:rPr>
        <w:lastRenderedPageBreak/>
        <w:t>pathway</w:t>
      </w:r>
      <w:r w:rsidR="005C58C5">
        <w:rPr>
          <w:rFonts w:ascii="Arial" w:hAnsi="Arial" w:cs="Arial"/>
          <w:noProof/>
        </w:rPr>
        <w:t>s</w:t>
      </w:r>
      <w:r w:rsidR="006F1A3B">
        <w:rPr>
          <w:rFonts w:ascii="Arial" w:hAnsi="Arial" w:cs="Arial"/>
          <w:noProof/>
        </w:rPr>
        <w:t xml:space="preserve"> (e.g., </w:t>
      </w:r>
      <w:r w:rsidR="0012155E" w:rsidRPr="001034A8">
        <w:rPr>
          <w:rFonts w:ascii="Arial" w:hAnsi="Arial" w:cs="Arial"/>
          <w:i/>
          <w:iCs/>
          <w:noProof/>
        </w:rPr>
        <w:t>ARNT</w:t>
      </w:r>
      <w:r w:rsidR="0012155E">
        <w:rPr>
          <w:rFonts w:ascii="Arial" w:hAnsi="Arial" w:cs="Arial"/>
          <w:noProof/>
        </w:rPr>
        <w:t xml:space="preserve"> and </w:t>
      </w:r>
      <w:r w:rsidR="0012155E" w:rsidRPr="001034A8">
        <w:rPr>
          <w:rFonts w:ascii="Arial" w:hAnsi="Arial" w:cs="Arial"/>
          <w:i/>
          <w:iCs/>
          <w:noProof/>
        </w:rPr>
        <w:t>EGLN1</w:t>
      </w:r>
      <w:r w:rsidR="006F1A3B">
        <w:rPr>
          <w:rFonts w:ascii="Arial" w:hAnsi="Arial" w:cs="Arial"/>
          <w:noProof/>
        </w:rPr>
        <w:t>)</w:t>
      </w:r>
      <w:r w:rsidR="005C58C5" w:rsidRPr="00704E91">
        <w:rPr>
          <w:rFonts w:ascii="Arial" w:hAnsi="Arial" w:cs="Arial"/>
          <w:noProof/>
        </w:rPr>
        <w:t xml:space="preserve"> and underexpression of ciliogenesis genes </w:t>
      </w:r>
      <w:r w:rsidR="006F1A3B">
        <w:rPr>
          <w:rFonts w:ascii="Arial" w:hAnsi="Arial" w:cs="Arial"/>
          <w:noProof/>
        </w:rPr>
        <w:t>(</w:t>
      </w:r>
      <w:r w:rsidR="0012155E" w:rsidRPr="001034A8">
        <w:rPr>
          <w:rFonts w:ascii="Arial" w:hAnsi="Arial" w:cs="Arial"/>
          <w:i/>
          <w:iCs/>
          <w:noProof/>
        </w:rPr>
        <w:t>ARL13B</w:t>
      </w:r>
      <w:r w:rsidR="0012155E">
        <w:rPr>
          <w:rFonts w:ascii="Arial" w:hAnsi="Arial" w:cs="Arial"/>
          <w:noProof/>
        </w:rPr>
        <w:t xml:space="preserve"> and </w:t>
      </w:r>
      <w:r w:rsidR="0012155E" w:rsidRPr="001034A8">
        <w:rPr>
          <w:rFonts w:ascii="Arial" w:hAnsi="Arial" w:cs="Arial"/>
          <w:i/>
          <w:iCs/>
          <w:noProof/>
        </w:rPr>
        <w:t>BBIP1</w:t>
      </w:r>
      <w:r w:rsidR="006F1A3B">
        <w:rPr>
          <w:rFonts w:ascii="Arial" w:hAnsi="Arial" w:cs="Arial"/>
          <w:noProof/>
        </w:rPr>
        <w:t xml:space="preserve">) </w:t>
      </w:r>
      <w:r w:rsidR="005C58C5" w:rsidRPr="00704E91">
        <w:rPr>
          <w:rFonts w:ascii="Arial" w:hAnsi="Arial" w:cs="Arial"/>
          <w:noProof/>
        </w:rPr>
        <w:t>in the vaping group</w:t>
      </w:r>
      <w:r w:rsidR="00FC0150">
        <w:rPr>
          <w:rFonts w:ascii="Arial" w:hAnsi="Arial" w:cs="Arial"/>
          <w:noProof/>
        </w:rPr>
        <w:t>.</w:t>
      </w:r>
      <w:commentRangeEnd w:id="113"/>
      <w:r w:rsidR="00DC17B3">
        <w:rPr>
          <w:rStyle w:val="CommentReference"/>
          <w:rFonts w:asciiTheme="minorHAnsi" w:hAnsiTheme="minorHAnsi" w:cstheme="minorBidi"/>
        </w:rPr>
        <w:commentReference w:id="113"/>
      </w:r>
      <w:commentRangeEnd w:id="117"/>
      <w:r w:rsidR="000C543E">
        <w:rPr>
          <w:rStyle w:val="CommentReference"/>
          <w:rFonts w:asciiTheme="minorHAnsi" w:hAnsiTheme="minorHAnsi" w:cstheme="minorBidi"/>
        </w:rPr>
        <w:commentReference w:id="117"/>
      </w:r>
    </w:p>
    <w:p w14:paraId="7002F62A" w14:textId="77777777" w:rsidR="007B2274" w:rsidRDefault="007B2274" w:rsidP="00855136">
      <w:pPr>
        <w:pStyle w:val="xmsonormal"/>
        <w:shd w:val="clear" w:color="auto" w:fill="FFFFFF"/>
        <w:rPr>
          <w:rFonts w:ascii="Arial" w:hAnsi="Arial" w:cs="Arial"/>
        </w:rPr>
      </w:pPr>
    </w:p>
    <w:p w14:paraId="7291DE54" w14:textId="77777777" w:rsidR="00D22276" w:rsidRDefault="00D22276" w:rsidP="00855136">
      <w:pPr>
        <w:pStyle w:val="xmsonormal"/>
        <w:shd w:val="clear" w:color="auto" w:fill="FFFFFF"/>
        <w:rPr>
          <w:rFonts w:ascii="Arial" w:hAnsi="Arial" w:cs="Arial"/>
        </w:rPr>
      </w:pPr>
    </w:p>
    <w:p w14:paraId="0DD1588E" w14:textId="4872C544" w:rsidR="00855136" w:rsidRPr="00855136" w:rsidRDefault="00855136" w:rsidP="00855136">
      <w:pPr>
        <w:rPr>
          <w:b/>
          <w:bCs/>
        </w:rPr>
      </w:pPr>
      <w:commentRangeStart w:id="118"/>
      <w:commentRangeStart w:id="119"/>
      <w:r w:rsidRPr="00855136">
        <w:rPr>
          <w:rFonts w:ascii="Arial" w:hAnsi="Arial" w:cs="Arial"/>
          <w:b/>
          <w:bCs/>
          <w:lang w:val="en"/>
        </w:rPr>
        <w:t>Table 1. Results of GSEA pathway enrichment analysis identifying potential pathway(s) associated with genes</w:t>
      </w:r>
      <w:r w:rsidRPr="00855136">
        <w:rPr>
          <w:rFonts w:ascii="Arial" w:hAnsi="Arial" w:cs="Arial"/>
          <w:b/>
          <w:bCs/>
        </w:rPr>
        <w:t xml:space="preserve"> that were differentially expressed between vaping and control </w:t>
      </w:r>
      <w:del w:id="120" w:author="Liu, Cuining" w:date="2021-05-24T08:57:00Z">
        <w:r w:rsidRPr="00855136" w:rsidDel="00BF464A">
          <w:rPr>
            <w:rFonts w:ascii="Arial" w:hAnsi="Arial" w:cs="Arial"/>
            <w:b/>
            <w:bCs/>
          </w:rPr>
          <w:delText>subjects</w:delText>
        </w:r>
      </w:del>
      <w:ins w:id="121" w:author="Liu, Cuining" w:date="2021-05-24T08:57:00Z">
        <w:r w:rsidR="00BF464A">
          <w:rPr>
            <w:rFonts w:ascii="Arial" w:hAnsi="Arial" w:cs="Arial"/>
            <w:b/>
            <w:bCs/>
          </w:rPr>
          <w:t>participants</w:t>
        </w:r>
      </w:ins>
      <w:r w:rsidRPr="00855136">
        <w:rPr>
          <w:rFonts w:ascii="Arial" w:hAnsi="Arial" w:cs="Arial"/>
          <w:b/>
          <w:bCs/>
        </w:rPr>
        <w:t xml:space="preserve"> </w:t>
      </w:r>
      <w:r w:rsidRPr="00855136">
        <w:rPr>
          <w:rFonts w:ascii="Arial" w:hAnsi="Arial" w:cs="Arial"/>
          <w:b/>
          <w:bCs/>
          <w:lang w:val="en"/>
        </w:rPr>
        <w:t xml:space="preserve">in this study. The statistical significance of top pathways are ranked on their p-values (NES = normalized enrichment score, FDR = </w:t>
      </w:r>
      <w:r w:rsidRPr="00855136">
        <w:rPr>
          <w:rFonts w:ascii="Arial" w:hAnsi="Arial" w:cs="Arial"/>
          <w:b/>
          <w:bCs/>
        </w:rPr>
        <w:t>false discovery rate</w:t>
      </w:r>
      <w:r w:rsidRPr="00855136">
        <w:rPr>
          <w:rFonts w:ascii="Arial" w:hAnsi="Arial" w:cs="Arial"/>
          <w:b/>
          <w:bCs/>
          <w:lang w:val="en"/>
        </w:rPr>
        <w:t xml:space="preserve">, Size = size of the pathway). </w:t>
      </w:r>
      <w:commentRangeEnd w:id="118"/>
      <w:r w:rsidR="00170882">
        <w:rPr>
          <w:rStyle w:val="CommentReference"/>
        </w:rPr>
        <w:commentReference w:id="118"/>
      </w:r>
      <w:commentRangeEnd w:id="119"/>
      <w:r w:rsidR="00D51D14">
        <w:rPr>
          <w:rStyle w:val="CommentReference"/>
        </w:rPr>
        <w:commentReference w:id="119"/>
      </w:r>
    </w:p>
    <w:tbl>
      <w:tblPr>
        <w:tblW w:w="10185" w:type="dxa"/>
        <w:tblLook w:val="04A0" w:firstRow="1" w:lastRow="0" w:firstColumn="1" w:lastColumn="0" w:noHBand="0" w:noVBand="1"/>
      </w:tblPr>
      <w:tblGrid>
        <w:gridCol w:w="1080"/>
        <w:gridCol w:w="5400"/>
        <w:gridCol w:w="640"/>
        <w:gridCol w:w="820"/>
        <w:gridCol w:w="820"/>
        <w:gridCol w:w="476"/>
        <w:gridCol w:w="949"/>
      </w:tblGrid>
      <w:tr w:rsidR="00422317" w:rsidRPr="0071063E" w14:paraId="2D6781D2" w14:textId="77777777" w:rsidTr="009A4D8B">
        <w:trPr>
          <w:trHeight w:val="430"/>
        </w:trPr>
        <w:tc>
          <w:tcPr>
            <w:tcW w:w="1080" w:type="dxa"/>
            <w:tcBorders>
              <w:top w:val="single" w:sz="8" w:space="0" w:color="auto"/>
              <w:left w:val="nil"/>
              <w:bottom w:val="single" w:sz="8" w:space="0" w:color="auto"/>
              <w:right w:val="nil"/>
            </w:tcBorders>
            <w:shd w:val="clear" w:color="auto" w:fill="auto"/>
            <w:noWrap/>
            <w:vAlign w:val="center"/>
            <w:hideMark/>
          </w:tcPr>
          <w:p w14:paraId="0AFC692A" w14:textId="77777777" w:rsidR="00422317" w:rsidRPr="0071063E" w:rsidRDefault="00422317" w:rsidP="001034A8">
            <w:pPr>
              <w:spacing w:after="0" w:line="240" w:lineRule="auto"/>
              <w:rPr>
                <w:rFonts w:ascii="Calibri" w:eastAsia="Times New Roman" w:hAnsi="Calibri" w:cs="Calibri"/>
                <w:b/>
                <w:bCs/>
                <w:color w:val="000000"/>
                <w:sz w:val="16"/>
                <w:szCs w:val="16"/>
              </w:rPr>
            </w:pPr>
            <w:r w:rsidRPr="0071063E">
              <w:rPr>
                <w:rFonts w:ascii="Calibri" w:eastAsia="Times New Roman" w:hAnsi="Calibri" w:cs="Calibri"/>
                <w:b/>
                <w:bCs/>
                <w:color w:val="000000"/>
                <w:sz w:val="16"/>
                <w:szCs w:val="16"/>
              </w:rPr>
              <w:t>ReactomeID</w:t>
            </w:r>
          </w:p>
        </w:tc>
        <w:tc>
          <w:tcPr>
            <w:tcW w:w="5400" w:type="dxa"/>
            <w:tcBorders>
              <w:top w:val="single" w:sz="8" w:space="0" w:color="auto"/>
              <w:left w:val="nil"/>
              <w:bottom w:val="single" w:sz="8" w:space="0" w:color="auto"/>
              <w:right w:val="nil"/>
            </w:tcBorders>
            <w:shd w:val="clear" w:color="auto" w:fill="auto"/>
            <w:noWrap/>
            <w:vAlign w:val="center"/>
            <w:hideMark/>
          </w:tcPr>
          <w:p w14:paraId="105B21DD" w14:textId="77777777" w:rsidR="00422317" w:rsidRPr="0071063E" w:rsidRDefault="00422317" w:rsidP="001034A8">
            <w:pPr>
              <w:spacing w:after="0" w:line="240" w:lineRule="auto"/>
              <w:rPr>
                <w:rFonts w:ascii="Calibri" w:eastAsia="Times New Roman" w:hAnsi="Calibri" w:cs="Calibri"/>
                <w:b/>
                <w:bCs/>
                <w:color w:val="000000"/>
                <w:sz w:val="16"/>
                <w:szCs w:val="16"/>
              </w:rPr>
            </w:pPr>
            <w:r w:rsidRPr="0071063E">
              <w:rPr>
                <w:rFonts w:ascii="Calibri" w:eastAsia="Times New Roman" w:hAnsi="Calibri" w:cs="Calibri"/>
                <w:b/>
                <w:bCs/>
                <w:color w:val="000000"/>
                <w:sz w:val="16"/>
                <w:szCs w:val="16"/>
              </w:rPr>
              <w:t>Description</w:t>
            </w:r>
          </w:p>
        </w:tc>
        <w:tc>
          <w:tcPr>
            <w:tcW w:w="640" w:type="dxa"/>
            <w:tcBorders>
              <w:top w:val="single" w:sz="8" w:space="0" w:color="auto"/>
              <w:left w:val="nil"/>
              <w:bottom w:val="single" w:sz="8" w:space="0" w:color="auto"/>
              <w:right w:val="nil"/>
            </w:tcBorders>
            <w:shd w:val="clear" w:color="auto" w:fill="auto"/>
            <w:noWrap/>
            <w:vAlign w:val="center"/>
            <w:hideMark/>
          </w:tcPr>
          <w:p w14:paraId="132ED834" w14:textId="77777777" w:rsidR="00422317" w:rsidRPr="0071063E" w:rsidRDefault="00422317" w:rsidP="001034A8">
            <w:pPr>
              <w:spacing w:after="0" w:line="240" w:lineRule="auto"/>
              <w:jc w:val="center"/>
              <w:rPr>
                <w:rFonts w:ascii="Calibri" w:eastAsia="Times New Roman" w:hAnsi="Calibri" w:cs="Calibri"/>
                <w:b/>
                <w:bCs/>
                <w:color w:val="000000"/>
                <w:sz w:val="16"/>
                <w:szCs w:val="16"/>
              </w:rPr>
            </w:pPr>
            <w:r w:rsidRPr="0071063E">
              <w:rPr>
                <w:rFonts w:ascii="Calibri" w:eastAsia="Times New Roman" w:hAnsi="Calibri" w:cs="Calibri"/>
                <w:b/>
                <w:bCs/>
                <w:color w:val="000000"/>
                <w:sz w:val="16"/>
                <w:szCs w:val="16"/>
              </w:rPr>
              <w:t>NES</w:t>
            </w:r>
          </w:p>
        </w:tc>
        <w:tc>
          <w:tcPr>
            <w:tcW w:w="820" w:type="dxa"/>
            <w:tcBorders>
              <w:top w:val="single" w:sz="8" w:space="0" w:color="auto"/>
              <w:left w:val="nil"/>
              <w:bottom w:val="single" w:sz="8" w:space="0" w:color="auto"/>
              <w:right w:val="nil"/>
            </w:tcBorders>
            <w:shd w:val="clear" w:color="auto" w:fill="auto"/>
            <w:noWrap/>
            <w:vAlign w:val="center"/>
            <w:hideMark/>
          </w:tcPr>
          <w:p w14:paraId="07291038" w14:textId="77777777" w:rsidR="00422317" w:rsidRPr="0071063E" w:rsidRDefault="00422317" w:rsidP="001034A8">
            <w:pPr>
              <w:spacing w:after="0" w:line="240" w:lineRule="auto"/>
              <w:jc w:val="center"/>
              <w:rPr>
                <w:rFonts w:ascii="Calibri" w:eastAsia="Times New Roman" w:hAnsi="Calibri" w:cs="Calibri"/>
                <w:b/>
                <w:bCs/>
                <w:color w:val="000000"/>
                <w:sz w:val="16"/>
                <w:szCs w:val="16"/>
              </w:rPr>
            </w:pPr>
            <w:r w:rsidRPr="0071063E">
              <w:rPr>
                <w:rFonts w:ascii="Calibri" w:eastAsia="Times New Roman" w:hAnsi="Calibri" w:cs="Calibri"/>
                <w:b/>
                <w:bCs/>
                <w:color w:val="000000"/>
                <w:sz w:val="16"/>
                <w:szCs w:val="16"/>
              </w:rPr>
              <w:t>p-value</w:t>
            </w:r>
          </w:p>
        </w:tc>
        <w:tc>
          <w:tcPr>
            <w:tcW w:w="820" w:type="dxa"/>
            <w:tcBorders>
              <w:top w:val="single" w:sz="8" w:space="0" w:color="auto"/>
              <w:left w:val="nil"/>
              <w:bottom w:val="single" w:sz="8" w:space="0" w:color="auto"/>
              <w:right w:val="nil"/>
            </w:tcBorders>
            <w:shd w:val="clear" w:color="auto" w:fill="auto"/>
            <w:noWrap/>
            <w:vAlign w:val="center"/>
            <w:hideMark/>
          </w:tcPr>
          <w:p w14:paraId="4D5FF934" w14:textId="77777777" w:rsidR="00422317" w:rsidRPr="0071063E" w:rsidRDefault="00422317" w:rsidP="001034A8">
            <w:pPr>
              <w:spacing w:after="0" w:line="240" w:lineRule="auto"/>
              <w:jc w:val="center"/>
              <w:rPr>
                <w:rFonts w:ascii="Calibri" w:eastAsia="Times New Roman" w:hAnsi="Calibri" w:cs="Calibri"/>
                <w:b/>
                <w:bCs/>
                <w:color w:val="000000"/>
                <w:sz w:val="16"/>
                <w:szCs w:val="16"/>
              </w:rPr>
            </w:pPr>
            <w:r w:rsidRPr="0071063E">
              <w:rPr>
                <w:rFonts w:ascii="Calibri" w:eastAsia="Times New Roman" w:hAnsi="Calibri" w:cs="Calibri"/>
                <w:b/>
                <w:bCs/>
                <w:color w:val="000000"/>
                <w:sz w:val="16"/>
                <w:szCs w:val="16"/>
              </w:rPr>
              <w:t>FDR</w:t>
            </w:r>
          </w:p>
        </w:tc>
        <w:tc>
          <w:tcPr>
            <w:tcW w:w="476" w:type="dxa"/>
            <w:tcBorders>
              <w:top w:val="single" w:sz="8" w:space="0" w:color="auto"/>
              <w:left w:val="nil"/>
              <w:bottom w:val="single" w:sz="8" w:space="0" w:color="auto"/>
              <w:right w:val="nil"/>
            </w:tcBorders>
            <w:shd w:val="clear" w:color="auto" w:fill="auto"/>
            <w:vAlign w:val="center"/>
            <w:hideMark/>
          </w:tcPr>
          <w:p w14:paraId="75E816F4" w14:textId="77777777" w:rsidR="00422317" w:rsidRPr="0071063E" w:rsidRDefault="00422317" w:rsidP="001034A8">
            <w:pPr>
              <w:spacing w:after="0" w:line="240" w:lineRule="auto"/>
              <w:jc w:val="center"/>
              <w:rPr>
                <w:rFonts w:ascii="Calibri" w:eastAsia="Times New Roman" w:hAnsi="Calibri" w:cs="Calibri"/>
                <w:b/>
                <w:bCs/>
                <w:color w:val="000000"/>
                <w:sz w:val="16"/>
                <w:szCs w:val="16"/>
              </w:rPr>
            </w:pPr>
            <w:r w:rsidRPr="0071063E">
              <w:rPr>
                <w:rFonts w:ascii="Calibri" w:eastAsia="Times New Roman" w:hAnsi="Calibri" w:cs="Calibri"/>
                <w:b/>
                <w:bCs/>
                <w:color w:val="000000"/>
                <w:sz w:val="16"/>
                <w:szCs w:val="16"/>
              </w:rPr>
              <w:t>Size</w:t>
            </w:r>
          </w:p>
        </w:tc>
        <w:tc>
          <w:tcPr>
            <w:tcW w:w="949" w:type="dxa"/>
            <w:tcBorders>
              <w:top w:val="single" w:sz="8" w:space="0" w:color="auto"/>
              <w:left w:val="nil"/>
              <w:bottom w:val="single" w:sz="8" w:space="0" w:color="auto"/>
              <w:right w:val="nil"/>
            </w:tcBorders>
            <w:shd w:val="clear" w:color="auto" w:fill="auto"/>
            <w:vAlign w:val="center"/>
            <w:hideMark/>
          </w:tcPr>
          <w:p w14:paraId="63C59163" w14:textId="77777777" w:rsidR="00422317" w:rsidRPr="0071063E" w:rsidRDefault="00422317" w:rsidP="001034A8">
            <w:pPr>
              <w:spacing w:after="0" w:line="240" w:lineRule="auto"/>
              <w:jc w:val="center"/>
              <w:rPr>
                <w:rFonts w:ascii="Calibri" w:eastAsia="Times New Roman" w:hAnsi="Calibri" w:cs="Calibri"/>
                <w:b/>
                <w:bCs/>
                <w:color w:val="000000"/>
                <w:sz w:val="16"/>
                <w:szCs w:val="16"/>
              </w:rPr>
            </w:pPr>
            <w:r w:rsidRPr="0071063E">
              <w:rPr>
                <w:rFonts w:ascii="Calibri" w:eastAsia="Times New Roman" w:hAnsi="Calibri" w:cs="Calibri"/>
                <w:b/>
                <w:bCs/>
                <w:color w:val="000000"/>
                <w:sz w:val="16"/>
                <w:szCs w:val="16"/>
              </w:rPr>
              <w:t>Example Gene</w:t>
            </w:r>
          </w:p>
        </w:tc>
      </w:tr>
      <w:tr w:rsidR="00422317" w:rsidRPr="0071063E" w14:paraId="3A3A457E" w14:textId="77777777" w:rsidTr="009A4D8B">
        <w:trPr>
          <w:trHeight w:val="290"/>
        </w:trPr>
        <w:tc>
          <w:tcPr>
            <w:tcW w:w="1080" w:type="dxa"/>
            <w:tcBorders>
              <w:top w:val="nil"/>
              <w:left w:val="nil"/>
              <w:bottom w:val="nil"/>
              <w:right w:val="nil"/>
            </w:tcBorders>
            <w:shd w:val="clear" w:color="auto" w:fill="auto"/>
            <w:noWrap/>
            <w:vAlign w:val="center"/>
            <w:hideMark/>
          </w:tcPr>
          <w:p w14:paraId="76EC1C9E"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R-HSA-5620924</w:t>
            </w:r>
          </w:p>
        </w:tc>
        <w:tc>
          <w:tcPr>
            <w:tcW w:w="5400" w:type="dxa"/>
            <w:tcBorders>
              <w:top w:val="nil"/>
              <w:left w:val="nil"/>
              <w:bottom w:val="nil"/>
              <w:right w:val="nil"/>
            </w:tcBorders>
            <w:shd w:val="clear" w:color="auto" w:fill="auto"/>
            <w:noWrap/>
            <w:vAlign w:val="center"/>
            <w:hideMark/>
          </w:tcPr>
          <w:p w14:paraId="5B12D69A"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Intraflagellar transport</w:t>
            </w:r>
          </w:p>
        </w:tc>
        <w:tc>
          <w:tcPr>
            <w:tcW w:w="640" w:type="dxa"/>
            <w:tcBorders>
              <w:top w:val="nil"/>
              <w:left w:val="nil"/>
              <w:bottom w:val="nil"/>
              <w:right w:val="nil"/>
            </w:tcBorders>
            <w:shd w:val="clear" w:color="auto" w:fill="auto"/>
            <w:noWrap/>
            <w:vAlign w:val="center"/>
            <w:hideMark/>
          </w:tcPr>
          <w:p w14:paraId="7CBFBFDD"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-1.96</w:t>
            </w:r>
          </w:p>
        </w:tc>
        <w:tc>
          <w:tcPr>
            <w:tcW w:w="820" w:type="dxa"/>
            <w:tcBorders>
              <w:top w:val="nil"/>
              <w:left w:val="nil"/>
              <w:bottom w:val="nil"/>
              <w:right w:val="nil"/>
            </w:tcBorders>
            <w:shd w:val="clear" w:color="auto" w:fill="auto"/>
            <w:noWrap/>
            <w:vAlign w:val="center"/>
            <w:hideMark/>
          </w:tcPr>
          <w:p w14:paraId="63306D08"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53D3AD89"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3.16E-03</w:t>
            </w:r>
          </w:p>
        </w:tc>
        <w:tc>
          <w:tcPr>
            <w:tcW w:w="476" w:type="dxa"/>
            <w:tcBorders>
              <w:top w:val="nil"/>
              <w:left w:val="nil"/>
              <w:bottom w:val="nil"/>
              <w:right w:val="nil"/>
            </w:tcBorders>
            <w:shd w:val="clear" w:color="auto" w:fill="auto"/>
            <w:vAlign w:val="center"/>
            <w:hideMark/>
          </w:tcPr>
          <w:p w14:paraId="7AB5549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31</w:t>
            </w:r>
          </w:p>
        </w:tc>
        <w:tc>
          <w:tcPr>
            <w:tcW w:w="949" w:type="dxa"/>
            <w:tcBorders>
              <w:top w:val="nil"/>
              <w:left w:val="nil"/>
              <w:bottom w:val="nil"/>
              <w:right w:val="nil"/>
            </w:tcBorders>
            <w:shd w:val="clear" w:color="auto" w:fill="auto"/>
            <w:vAlign w:val="center"/>
            <w:hideMark/>
          </w:tcPr>
          <w:p w14:paraId="197BB778"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CLUAP1</w:t>
            </w:r>
          </w:p>
        </w:tc>
      </w:tr>
      <w:tr w:rsidR="00422317" w:rsidRPr="0071063E" w14:paraId="4330F3C0" w14:textId="77777777" w:rsidTr="009A4D8B">
        <w:trPr>
          <w:trHeight w:val="290"/>
        </w:trPr>
        <w:tc>
          <w:tcPr>
            <w:tcW w:w="1080" w:type="dxa"/>
            <w:tcBorders>
              <w:top w:val="nil"/>
              <w:left w:val="nil"/>
              <w:bottom w:val="nil"/>
              <w:right w:val="nil"/>
            </w:tcBorders>
            <w:shd w:val="clear" w:color="auto" w:fill="auto"/>
            <w:noWrap/>
            <w:vAlign w:val="center"/>
            <w:hideMark/>
          </w:tcPr>
          <w:p w14:paraId="6888D6E0"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R-HSA-5617833</w:t>
            </w:r>
          </w:p>
        </w:tc>
        <w:tc>
          <w:tcPr>
            <w:tcW w:w="5400" w:type="dxa"/>
            <w:tcBorders>
              <w:top w:val="nil"/>
              <w:left w:val="nil"/>
              <w:bottom w:val="nil"/>
              <w:right w:val="nil"/>
            </w:tcBorders>
            <w:shd w:val="clear" w:color="auto" w:fill="auto"/>
            <w:noWrap/>
            <w:vAlign w:val="center"/>
            <w:hideMark/>
          </w:tcPr>
          <w:p w14:paraId="64A842FD"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Cilium Assembly</w:t>
            </w:r>
          </w:p>
        </w:tc>
        <w:tc>
          <w:tcPr>
            <w:tcW w:w="640" w:type="dxa"/>
            <w:tcBorders>
              <w:top w:val="nil"/>
              <w:left w:val="nil"/>
              <w:bottom w:val="nil"/>
              <w:right w:val="nil"/>
            </w:tcBorders>
            <w:shd w:val="clear" w:color="auto" w:fill="auto"/>
            <w:noWrap/>
            <w:vAlign w:val="center"/>
            <w:hideMark/>
          </w:tcPr>
          <w:p w14:paraId="261EC82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-1.91</w:t>
            </w:r>
          </w:p>
        </w:tc>
        <w:tc>
          <w:tcPr>
            <w:tcW w:w="820" w:type="dxa"/>
            <w:tcBorders>
              <w:top w:val="nil"/>
              <w:left w:val="nil"/>
              <w:bottom w:val="nil"/>
              <w:right w:val="nil"/>
            </w:tcBorders>
            <w:shd w:val="clear" w:color="auto" w:fill="auto"/>
            <w:noWrap/>
            <w:vAlign w:val="center"/>
            <w:hideMark/>
          </w:tcPr>
          <w:p w14:paraId="05F1CE73"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2889C76E"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4.11E-03</w:t>
            </w:r>
          </w:p>
        </w:tc>
        <w:tc>
          <w:tcPr>
            <w:tcW w:w="476" w:type="dxa"/>
            <w:tcBorders>
              <w:top w:val="nil"/>
              <w:left w:val="nil"/>
              <w:bottom w:val="nil"/>
              <w:right w:val="nil"/>
            </w:tcBorders>
            <w:shd w:val="clear" w:color="auto" w:fill="auto"/>
            <w:vAlign w:val="center"/>
            <w:hideMark/>
          </w:tcPr>
          <w:p w14:paraId="48B47C89"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82</w:t>
            </w:r>
          </w:p>
        </w:tc>
        <w:tc>
          <w:tcPr>
            <w:tcW w:w="949" w:type="dxa"/>
            <w:tcBorders>
              <w:top w:val="nil"/>
              <w:left w:val="nil"/>
              <w:bottom w:val="nil"/>
              <w:right w:val="nil"/>
            </w:tcBorders>
            <w:shd w:val="clear" w:color="auto" w:fill="auto"/>
            <w:vAlign w:val="center"/>
            <w:hideMark/>
          </w:tcPr>
          <w:p w14:paraId="4F1A68BD"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AKAP9</w:t>
            </w:r>
          </w:p>
        </w:tc>
      </w:tr>
      <w:tr w:rsidR="00422317" w:rsidRPr="0071063E" w14:paraId="0AFF8EF3" w14:textId="77777777" w:rsidTr="009A4D8B">
        <w:trPr>
          <w:trHeight w:val="290"/>
        </w:trPr>
        <w:tc>
          <w:tcPr>
            <w:tcW w:w="1080" w:type="dxa"/>
            <w:tcBorders>
              <w:top w:val="nil"/>
              <w:left w:val="nil"/>
              <w:bottom w:val="nil"/>
              <w:right w:val="nil"/>
            </w:tcBorders>
            <w:shd w:val="clear" w:color="auto" w:fill="auto"/>
            <w:noWrap/>
            <w:vAlign w:val="center"/>
            <w:hideMark/>
          </w:tcPr>
          <w:p w14:paraId="4803E577"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R-HSA-3000178</w:t>
            </w:r>
          </w:p>
        </w:tc>
        <w:tc>
          <w:tcPr>
            <w:tcW w:w="5400" w:type="dxa"/>
            <w:tcBorders>
              <w:top w:val="nil"/>
              <w:left w:val="nil"/>
              <w:bottom w:val="nil"/>
              <w:right w:val="nil"/>
            </w:tcBorders>
            <w:shd w:val="clear" w:color="auto" w:fill="auto"/>
            <w:noWrap/>
            <w:vAlign w:val="center"/>
            <w:hideMark/>
          </w:tcPr>
          <w:p w14:paraId="5886E277"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ECM proteoglycans</w:t>
            </w:r>
          </w:p>
        </w:tc>
        <w:tc>
          <w:tcPr>
            <w:tcW w:w="640" w:type="dxa"/>
            <w:tcBorders>
              <w:top w:val="nil"/>
              <w:left w:val="nil"/>
              <w:bottom w:val="nil"/>
              <w:right w:val="nil"/>
            </w:tcBorders>
            <w:shd w:val="clear" w:color="auto" w:fill="auto"/>
            <w:noWrap/>
            <w:vAlign w:val="center"/>
            <w:hideMark/>
          </w:tcPr>
          <w:p w14:paraId="49AAE01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-1.86</w:t>
            </w:r>
          </w:p>
        </w:tc>
        <w:tc>
          <w:tcPr>
            <w:tcW w:w="820" w:type="dxa"/>
            <w:tcBorders>
              <w:top w:val="nil"/>
              <w:left w:val="nil"/>
              <w:bottom w:val="nil"/>
              <w:right w:val="nil"/>
            </w:tcBorders>
            <w:shd w:val="clear" w:color="auto" w:fill="auto"/>
            <w:noWrap/>
            <w:vAlign w:val="center"/>
            <w:hideMark/>
          </w:tcPr>
          <w:p w14:paraId="3B63018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603DB270"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1.22E-02</w:t>
            </w:r>
          </w:p>
        </w:tc>
        <w:tc>
          <w:tcPr>
            <w:tcW w:w="476" w:type="dxa"/>
            <w:tcBorders>
              <w:top w:val="nil"/>
              <w:left w:val="nil"/>
              <w:bottom w:val="nil"/>
              <w:right w:val="nil"/>
            </w:tcBorders>
            <w:shd w:val="clear" w:color="auto" w:fill="auto"/>
            <w:vAlign w:val="center"/>
            <w:hideMark/>
          </w:tcPr>
          <w:p w14:paraId="39F36734"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21</w:t>
            </w:r>
          </w:p>
        </w:tc>
        <w:tc>
          <w:tcPr>
            <w:tcW w:w="949" w:type="dxa"/>
            <w:tcBorders>
              <w:top w:val="nil"/>
              <w:left w:val="nil"/>
              <w:bottom w:val="nil"/>
              <w:right w:val="nil"/>
            </w:tcBorders>
            <w:shd w:val="clear" w:color="auto" w:fill="auto"/>
            <w:vAlign w:val="center"/>
            <w:hideMark/>
          </w:tcPr>
          <w:p w14:paraId="49CAFAAD"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BGN</w:t>
            </w:r>
          </w:p>
        </w:tc>
      </w:tr>
      <w:tr w:rsidR="00422317" w:rsidRPr="0071063E" w14:paraId="0B1411C5" w14:textId="77777777" w:rsidTr="009A4D8B">
        <w:trPr>
          <w:trHeight w:val="290"/>
        </w:trPr>
        <w:tc>
          <w:tcPr>
            <w:tcW w:w="1080" w:type="dxa"/>
            <w:tcBorders>
              <w:top w:val="nil"/>
              <w:left w:val="nil"/>
              <w:bottom w:val="nil"/>
              <w:right w:val="nil"/>
            </w:tcBorders>
            <w:shd w:val="clear" w:color="auto" w:fill="auto"/>
            <w:noWrap/>
            <w:vAlign w:val="center"/>
            <w:hideMark/>
          </w:tcPr>
          <w:p w14:paraId="091BBA6D"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R-HSA-419037</w:t>
            </w:r>
          </w:p>
        </w:tc>
        <w:tc>
          <w:tcPr>
            <w:tcW w:w="5400" w:type="dxa"/>
            <w:tcBorders>
              <w:top w:val="nil"/>
              <w:left w:val="nil"/>
              <w:bottom w:val="nil"/>
              <w:right w:val="nil"/>
            </w:tcBorders>
            <w:shd w:val="clear" w:color="auto" w:fill="auto"/>
            <w:noWrap/>
            <w:vAlign w:val="center"/>
            <w:hideMark/>
          </w:tcPr>
          <w:p w14:paraId="07CB9947"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NCAM1 interactions</w:t>
            </w:r>
          </w:p>
        </w:tc>
        <w:tc>
          <w:tcPr>
            <w:tcW w:w="640" w:type="dxa"/>
            <w:tcBorders>
              <w:top w:val="nil"/>
              <w:left w:val="nil"/>
              <w:bottom w:val="nil"/>
              <w:right w:val="nil"/>
            </w:tcBorders>
            <w:shd w:val="clear" w:color="auto" w:fill="auto"/>
            <w:noWrap/>
            <w:vAlign w:val="center"/>
            <w:hideMark/>
          </w:tcPr>
          <w:p w14:paraId="28C3FCAE"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-1.85</w:t>
            </w:r>
          </w:p>
        </w:tc>
        <w:tc>
          <w:tcPr>
            <w:tcW w:w="820" w:type="dxa"/>
            <w:tcBorders>
              <w:top w:val="nil"/>
              <w:left w:val="nil"/>
              <w:bottom w:val="nil"/>
              <w:right w:val="nil"/>
            </w:tcBorders>
            <w:shd w:val="clear" w:color="auto" w:fill="auto"/>
            <w:noWrap/>
            <w:vAlign w:val="center"/>
            <w:hideMark/>
          </w:tcPr>
          <w:p w14:paraId="01C1686C"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73CF961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1.09E-02</w:t>
            </w:r>
          </w:p>
        </w:tc>
        <w:tc>
          <w:tcPr>
            <w:tcW w:w="476" w:type="dxa"/>
            <w:tcBorders>
              <w:top w:val="nil"/>
              <w:left w:val="nil"/>
              <w:bottom w:val="nil"/>
              <w:right w:val="nil"/>
            </w:tcBorders>
            <w:shd w:val="clear" w:color="auto" w:fill="auto"/>
            <w:vAlign w:val="center"/>
            <w:hideMark/>
          </w:tcPr>
          <w:p w14:paraId="7DBE5D5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13</w:t>
            </w:r>
          </w:p>
        </w:tc>
        <w:tc>
          <w:tcPr>
            <w:tcW w:w="949" w:type="dxa"/>
            <w:tcBorders>
              <w:top w:val="nil"/>
              <w:left w:val="nil"/>
              <w:bottom w:val="nil"/>
              <w:right w:val="nil"/>
            </w:tcBorders>
            <w:shd w:val="clear" w:color="auto" w:fill="auto"/>
            <w:vAlign w:val="center"/>
            <w:hideMark/>
          </w:tcPr>
          <w:p w14:paraId="0B104AD9"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CACNA1C</w:t>
            </w:r>
          </w:p>
        </w:tc>
      </w:tr>
      <w:tr w:rsidR="00422317" w:rsidRPr="0071063E" w14:paraId="463C51E5" w14:textId="77777777" w:rsidTr="009A4D8B">
        <w:trPr>
          <w:trHeight w:val="290"/>
        </w:trPr>
        <w:tc>
          <w:tcPr>
            <w:tcW w:w="1080" w:type="dxa"/>
            <w:tcBorders>
              <w:top w:val="nil"/>
              <w:left w:val="nil"/>
              <w:bottom w:val="nil"/>
              <w:right w:val="nil"/>
            </w:tcBorders>
            <w:shd w:val="clear" w:color="auto" w:fill="auto"/>
            <w:noWrap/>
            <w:vAlign w:val="center"/>
            <w:hideMark/>
          </w:tcPr>
          <w:p w14:paraId="1BFA691E"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R-HSA-445095</w:t>
            </w:r>
          </w:p>
        </w:tc>
        <w:tc>
          <w:tcPr>
            <w:tcW w:w="5400" w:type="dxa"/>
            <w:tcBorders>
              <w:top w:val="nil"/>
              <w:left w:val="nil"/>
              <w:bottom w:val="nil"/>
              <w:right w:val="nil"/>
            </w:tcBorders>
            <w:shd w:val="clear" w:color="auto" w:fill="auto"/>
            <w:noWrap/>
            <w:vAlign w:val="center"/>
            <w:hideMark/>
          </w:tcPr>
          <w:p w14:paraId="709F605D"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Interaction between L1 and Ankyrins</w:t>
            </w:r>
          </w:p>
        </w:tc>
        <w:tc>
          <w:tcPr>
            <w:tcW w:w="640" w:type="dxa"/>
            <w:tcBorders>
              <w:top w:val="nil"/>
              <w:left w:val="nil"/>
              <w:bottom w:val="nil"/>
              <w:right w:val="nil"/>
            </w:tcBorders>
            <w:shd w:val="clear" w:color="auto" w:fill="auto"/>
            <w:noWrap/>
            <w:vAlign w:val="center"/>
            <w:hideMark/>
          </w:tcPr>
          <w:p w14:paraId="2D40C007"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-1.82</w:t>
            </w:r>
          </w:p>
        </w:tc>
        <w:tc>
          <w:tcPr>
            <w:tcW w:w="820" w:type="dxa"/>
            <w:tcBorders>
              <w:top w:val="nil"/>
              <w:left w:val="nil"/>
              <w:bottom w:val="nil"/>
              <w:right w:val="nil"/>
            </w:tcBorders>
            <w:shd w:val="clear" w:color="auto" w:fill="auto"/>
            <w:noWrap/>
            <w:vAlign w:val="center"/>
            <w:hideMark/>
          </w:tcPr>
          <w:p w14:paraId="2813AA48"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1.34E-03</w:t>
            </w:r>
          </w:p>
        </w:tc>
        <w:tc>
          <w:tcPr>
            <w:tcW w:w="820" w:type="dxa"/>
            <w:tcBorders>
              <w:top w:val="nil"/>
              <w:left w:val="nil"/>
              <w:bottom w:val="nil"/>
              <w:right w:val="nil"/>
            </w:tcBorders>
            <w:shd w:val="clear" w:color="auto" w:fill="auto"/>
            <w:noWrap/>
            <w:vAlign w:val="center"/>
            <w:hideMark/>
          </w:tcPr>
          <w:p w14:paraId="1578488D"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2.05E-02</w:t>
            </w:r>
          </w:p>
        </w:tc>
        <w:tc>
          <w:tcPr>
            <w:tcW w:w="476" w:type="dxa"/>
            <w:tcBorders>
              <w:top w:val="nil"/>
              <w:left w:val="nil"/>
              <w:bottom w:val="nil"/>
              <w:right w:val="nil"/>
            </w:tcBorders>
            <w:shd w:val="clear" w:color="auto" w:fill="auto"/>
            <w:vAlign w:val="center"/>
            <w:hideMark/>
          </w:tcPr>
          <w:p w14:paraId="42840C2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11</w:t>
            </w:r>
          </w:p>
        </w:tc>
        <w:tc>
          <w:tcPr>
            <w:tcW w:w="949" w:type="dxa"/>
            <w:tcBorders>
              <w:top w:val="nil"/>
              <w:left w:val="nil"/>
              <w:bottom w:val="nil"/>
              <w:right w:val="nil"/>
            </w:tcBorders>
            <w:shd w:val="clear" w:color="auto" w:fill="auto"/>
            <w:vAlign w:val="center"/>
            <w:hideMark/>
          </w:tcPr>
          <w:p w14:paraId="5ED2560E"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ANK2</w:t>
            </w:r>
          </w:p>
        </w:tc>
      </w:tr>
      <w:tr w:rsidR="00422317" w:rsidRPr="0071063E" w14:paraId="78405863" w14:textId="77777777" w:rsidTr="009A4D8B">
        <w:trPr>
          <w:trHeight w:val="290"/>
        </w:trPr>
        <w:tc>
          <w:tcPr>
            <w:tcW w:w="1080" w:type="dxa"/>
            <w:tcBorders>
              <w:top w:val="nil"/>
              <w:left w:val="nil"/>
              <w:bottom w:val="nil"/>
              <w:right w:val="nil"/>
            </w:tcBorders>
            <w:shd w:val="clear" w:color="auto" w:fill="auto"/>
            <w:noWrap/>
            <w:vAlign w:val="center"/>
            <w:hideMark/>
          </w:tcPr>
          <w:p w14:paraId="131E8CDF"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R-HSA-1650814</w:t>
            </w:r>
          </w:p>
        </w:tc>
        <w:tc>
          <w:tcPr>
            <w:tcW w:w="5400" w:type="dxa"/>
            <w:tcBorders>
              <w:top w:val="nil"/>
              <w:left w:val="nil"/>
              <w:bottom w:val="nil"/>
              <w:right w:val="nil"/>
            </w:tcBorders>
            <w:shd w:val="clear" w:color="auto" w:fill="auto"/>
            <w:noWrap/>
            <w:vAlign w:val="center"/>
            <w:hideMark/>
          </w:tcPr>
          <w:p w14:paraId="160EEFDA"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Collagen biosynthesis and modifying enzymes</w:t>
            </w:r>
          </w:p>
        </w:tc>
        <w:tc>
          <w:tcPr>
            <w:tcW w:w="640" w:type="dxa"/>
            <w:tcBorders>
              <w:top w:val="nil"/>
              <w:left w:val="nil"/>
              <w:bottom w:val="nil"/>
              <w:right w:val="nil"/>
            </w:tcBorders>
            <w:shd w:val="clear" w:color="auto" w:fill="auto"/>
            <w:noWrap/>
            <w:vAlign w:val="center"/>
            <w:hideMark/>
          </w:tcPr>
          <w:p w14:paraId="5614317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-1.82</w:t>
            </w:r>
          </w:p>
        </w:tc>
        <w:tc>
          <w:tcPr>
            <w:tcW w:w="820" w:type="dxa"/>
            <w:tcBorders>
              <w:top w:val="nil"/>
              <w:left w:val="nil"/>
              <w:bottom w:val="nil"/>
              <w:right w:val="nil"/>
            </w:tcBorders>
            <w:shd w:val="clear" w:color="auto" w:fill="auto"/>
            <w:noWrap/>
            <w:vAlign w:val="center"/>
            <w:hideMark/>
          </w:tcPr>
          <w:p w14:paraId="5FB9C58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74DC4B3F"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1.80E-02</w:t>
            </w:r>
          </w:p>
        </w:tc>
        <w:tc>
          <w:tcPr>
            <w:tcW w:w="476" w:type="dxa"/>
            <w:tcBorders>
              <w:top w:val="nil"/>
              <w:left w:val="nil"/>
              <w:bottom w:val="nil"/>
              <w:right w:val="nil"/>
            </w:tcBorders>
            <w:shd w:val="clear" w:color="auto" w:fill="auto"/>
            <w:vAlign w:val="center"/>
            <w:hideMark/>
          </w:tcPr>
          <w:p w14:paraId="423FA35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27</w:t>
            </w:r>
          </w:p>
        </w:tc>
        <w:tc>
          <w:tcPr>
            <w:tcW w:w="949" w:type="dxa"/>
            <w:tcBorders>
              <w:top w:val="nil"/>
              <w:left w:val="nil"/>
              <w:bottom w:val="nil"/>
              <w:right w:val="nil"/>
            </w:tcBorders>
            <w:shd w:val="clear" w:color="auto" w:fill="auto"/>
            <w:vAlign w:val="center"/>
            <w:hideMark/>
          </w:tcPr>
          <w:p w14:paraId="1E6A8A17"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ADAMTS14</w:t>
            </w:r>
          </w:p>
        </w:tc>
      </w:tr>
      <w:tr w:rsidR="00422317" w:rsidRPr="0071063E" w14:paraId="15B41B23" w14:textId="77777777" w:rsidTr="009A4D8B">
        <w:trPr>
          <w:trHeight w:val="290"/>
        </w:trPr>
        <w:tc>
          <w:tcPr>
            <w:tcW w:w="1080" w:type="dxa"/>
            <w:tcBorders>
              <w:top w:val="nil"/>
              <w:left w:val="nil"/>
              <w:bottom w:val="nil"/>
              <w:right w:val="nil"/>
            </w:tcBorders>
            <w:shd w:val="clear" w:color="auto" w:fill="auto"/>
            <w:noWrap/>
            <w:vAlign w:val="center"/>
            <w:hideMark/>
          </w:tcPr>
          <w:p w14:paraId="578BCB78"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R-HSA-375165</w:t>
            </w:r>
          </w:p>
        </w:tc>
        <w:tc>
          <w:tcPr>
            <w:tcW w:w="5400" w:type="dxa"/>
            <w:tcBorders>
              <w:top w:val="nil"/>
              <w:left w:val="nil"/>
              <w:bottom w:val="nil"/>
              <w:right w:val="nil"/>
            </w:tcBorders>
            <w:shd w:val="clear" w:color="auto" w:fill="auto"/>
            <w:noWrap/>
            <w:vAlign w:val="center"/>
            <w:hideMark/>
          </w:tcPr>
          <w:p w14:paraId="29099E06"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NCAM signaling for neurite out-growth</w:t>
            </w:r>
          </w:p>
        </w:tc>
        <w:tc>
          <w:tcPr>
            <w:tcW w:w="640" w:type="dxa"/>
            <w:tcBorders>
              <w:top w:val="nil"/>
              <w:left w:val="nil"/>
              <w:bottom w:val="nil"/>
              <w:right w:val="nil"/>
            </w:tcBorders>
            <w:shd w:val="clear" w:color="auto" w:fill="auto"/>
            <w:noWrap/>
            <w:vAlign w:val="center"/>
            <w:hideMark/>
          </w:tcPr>
          <w:p w14:paraId="71002771"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-1.8</w:t>
            </w:r>
          </w:p>
        </w:tc>
        <w:tc>
          <w:tcPr>
            <w:tcW w:w="820" w:type="dxa"/>
            <w:tcBorders>
              <w:top w:val="nil"/>
              <w:left w:val="nil"/>
              <w:bottom w:val="nil"/>
              <w:right w:val="nil"/>
            </w:tcBorders>
            <w:shd w:val="clear" w:color="auto" w:fill="auto"/>
            <w:noWrap/>
            <w:vAlign w:val="center"/>
            <w:hideMark/>
          </w:tcPr>
          <w:p w14:paraId="2DF5FD08"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50F8F3CC"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2.07E-02</w:t>
            </w:r>
          </w:p>
        </w:tc>
        <w:tc>
          <w:tcPr>
            <w:tcW w:w="476" w:type="dxa"/>
            <w:tcBorders>
              <w:top w:val="nil"/>
              <w:left w:val="nil"/>
              <w:bottom w:val="nil"/>
              <w:right w:val="nil"/>
            </w:tcBorders>
            <w:shd w:val="clear" w:color="auto" w:fill="auto"/>
            <w:vAlign w:val="center"/>
            <w:hideMark/>
          </w:tcPr>
          <w:p w14:paraId="79ADB56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15</w:t>
            </w:r>
          </w:p>
        </w:tc>
        <w:tc>
          <w:tcPr>
            <w:tcW w:w="949" w:type="dxa"/>
            <w:tcBorders>
              <w:top w:val="nil"/>
              <w:left w:val="nil"/>
              <w:bottom w:val="nil"/>
              <w:right w:val="nil"/>
            </w:tcBorders>
            <w:shd w:val="clear" w:color="auto" w:fill="auto"/>
            <w:vAlign w:val="center"/>
            <w:hideMark/>
          </w:tcPr>
          <w:p w14:paraId="1815C1AF"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CACNA1C</w:t>
            </w:r>
          </w:p>
        </w:tc>
      </w:tr>
      <w:tr w:rsidR="00422317" w:rsidRPr="0071063E" w14:paraId="4101B881" w14:textId="77777777" w:rsidTr="009A4D8B">
        <w:trPr>
          <w:trHeight w:val="290"/>
        </w:trPr>
        <w:tc>
          <w:tcPr>
            <w:tcW w:w="1080" w:type="dxa"/>
            <w:tcBorders>
              <w:top w:val="nil"/>
              <w:left w:val="nil"/>
              <w:bottom w:val="nil"/>
              <w:right w:val="nil"/>
            </w:tcBorders>
            <w:shd w:val="clear" w:color="auto" w:fill="auto"/>
            <w:noWrap/>
            <w:vAlign w:val="center"/>
            <w:hideMark/>
          </w:tcPr>
          <w:p w14:paraId="3981C8E9"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R-HSA-8948216</w:t>
            </w:r>
          </w:p>
        </w:tc>
        <w:tc>
          <w:tcPr>
            <w:tcW w:w="5400" w:type="dxa"/>
            <w:tcBorders>
              <w:top w:val="nil"/>
              <w:left w:val="nil"/>
              <w:bottom w:val="nil"/>
              <w:right w:val="nil"/>
            </w:tcBorders>
            <w:shd w:val="clear" w:color="auto" w:fill="auto"/>
            <w:noWrap/>
            <w:vAlign w:val="center"/>
            <w:hideMark/>
          </w:tcPr>
          <w:p w14:paraId="43055927"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Collagen chain trimerization</w:t>
            </w:r>
          </w:p>
        </w:tc>
        <w:tc>
          <w:tcPr>
            <w:tcW w:w="640" w:type="dxa"/>
            <w:tcBorders>
              <w:top w:val="nil"/>
              <w:left w:val="nil"/>
              <w:bottom w:val="nil"/>
              <w:right w:val="nil"/>
            </w:tcBorders>
            <w:shd w:val="clear" w:color="auto" w:fill="auto"/>
            <w:noWrap/>
            <w:vAlign w:val="center"/>
            <w:hideMark/>
          </w:tcPr>
          <w:p w14:paraId="3F3A041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-1.8</w:t>
            </w:r>
          </w:p>
        </w:tc>
        <w:tc>
          <w:tcPr>
            <w:tcW w:w="820" w:type="dxa"/>
            <w:tcBorders>
              <w:top w:val="nil"/>
              <w:left w:val="nil"/>
              <w:bottom w:val="nil"/>
              <w:right w:val="nil"/>
            </w:tcBorders>
            <w:shd w:val="clear" w:color="auto" w:fill="auto"/>
            <w:noWrap/>
            <w:vAlign w:val="center"/>
            <w:hideMark/>
          </w:tcPr>
          <w:p w14:paraId="2FBB8E7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1.27E-03</w:t>
            </w:r>
          </w:p>
        </w:tc>
        <w:tc>
          <w:tcPr>
            <w:tcW w:w="820" w:type="dxa"/>
            <w:tcBorders>
              <w:top w:val="nil"/>
              <w:left w:val="nil"/>
              <w:bottom w:val="nil"/>
              <w:right w:val="nil"/>
            </w:tcBorders>
            <w:shd w:val="clear" w:color="auto" w:fill="auto"/>
            <w:noWrap/>
            <w:vAlign w:val="center"/>
            <w:hideMark/>
          </w:tcPr>
          <w:p w14:paraId="495465B5"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2.22E-02</w:t>
            </w:r>
          </w:p>
        </w:tc>
        <w:tc>
          <w:tcPr>
            <w:tcW w:w="476" w:type="dxa"/>
            <w:tcBorders>
              <w:top w:val="nil"/>
              <w:left w:val="nil"/>
              <w:bottom w:val="nil"/>
              <w:right w:val="nil"/>
            </w:tcBorders>
            <w:shd w:val="clear" w:color="auto" w:fill="auto"/>
            <w:vAlign w:val="center"/>
            <w:hideMark/>
          </w:tcPr>
          <w:p w14:paraId="45CEB6B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19</w:t>
            </w:r>
          </w:p>
        </w:tc>
        <w:tc>
          <w:tcPr>
            <w:tcW w:w="949" w:type="dxa"/>
            <w:tcBorders>
              <w:top w:val="nil"/>
              <w:left w:val="nil"/>
              <w:bottom w:val="nil"/>
              <w:right w:val="nil"/>
            </w:tcBorders>
            <w:shd w:val="clear" w:color="auto" w:fill="auto"/>
            <w:vAlign w:val="center"/>
            <w:hideMark/>
          </w:tcPr>
          <w:p w14:paraId="264505F1"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COL11A2</w:t>
            </w:r>
          </w:p>
        </w:tc>
      </w:tr>
      <w:tr w:rsidR="00422317" w:rsidRPr="0071063E" w14:paraId="337FE0D3" w14:textId="77777777" w:rsidTr="009A4D8B">
        <w:trPr>
          <w:trHeight w:val="290"/>
        </w:trPr>
        <w:tc>
          <w:tcPr>
            <w:tcW w:w="1080" w:type="dxa"/>
            <w:tcBorders>
              <w:top w:val="nil"/>
              <w:left w:val="nil"/>
              <w:bottom w:val="nil"/>
              <w:right w:val="nil"/>
            </w:tcBorders>
            <w:shd w:val="clear" w:color="auto" w:fill="auto"/>
            <w:noWrap/>
            <w:vAlign w:val="center"/>
            <w:hideMark/>
          </w:tcPr>
          <w:p w14:paraId="7A10116A"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R-HSA-5576892</w:t>
            </w:r>
          </w:p>
        </w:tc>
        <w:tc>
          <w:tcPr>
            <w:tcW w:w="5400" w:type="dxa"/>
            <w:tcBorders>
              <w:top w:val="nil"/>
              <w:left w:val="nil"/>
              <w:bottom w:val="nil"/>
              <w:right w:val="nil"/>
            </w:tcBorders>
            <w:shd w:val="clear" w:color="auto" w:fill="auto"/>
            <w:noWrap/>
            <w:vAlign w:val="center"/>
            <w:hideMark/>
          </w:tcPr>
          <w:p w14:paraId="55790691"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Phase 0 - rapid depolarisation</w:t>
            </w:r>
          </w:p>
        </w:tc>
        <w:tc>
          <w:tcPr>
            <w:tcW w:w="640" w:type="dxa"/>
            <w:tcBorders>
              <w:top w:val="nil"/>
              <w:left w:val="nil"/>
              <w:bottom w:val="nil"/>
              <w:right w:val="nil"/>
            </w:tcBorders>
            <w:shd w:val="clear" w:color="auto" w:fill="auto"/>
            <w:noWrap/>
            <w:vAlign w:val="center"/>
            <w:hideMark/>
          </w:tcPr>
          <w:p w14:paraId="1EFDDAA5"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-1.78</w:t>
            </w:r>
          </w:p>
        </w:tc>
        <w:tc>
          <w:tcPr>
            <w:tcW w:w="820" w:type="dxa"/>
            <w:tcBorders>
              <w:top w:val="nil"/>
              <w:left w:val="nil"/>
              <w:bottom w:val="nil"/>
              <w:right w:val="nil"/>
            </w:tcBorders>
            <w:shd w:val="clear" w:color="auto" w:fill="auto"/>
            <w:noWrap/>
            <w:vAlign w:val="center"/>
            <w:hideMark/>
          </w:tcPr>
          <w:p w14:paraId="0BB9A9FC"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1.29E-03</w:t>
            </w:r>
          </w:p>
        </w:tc>
        <w:tc>
          <w:tcPr>
            <w:tcW w:w="820" w:type="dxa"/>
            <w:tcBorders>
              <w:top w:val="nil"/>
              <w:left w:val="nil"/>
              <w:bottom w:val="nil"/>
              <w:right w:val="nil"/>
            </w:tcBorders>
            <w:shd w:val="clear" w:color="auto" w:fill="auto"/>
            <w:noWrap/>
            <w:vAlign w:val="center"/>
            <w:hideMark/>
          </w:tcPr>
          <w:p w14:paraId="6CBAEB4E"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2.82E-02</w:t>
            </w:r>
          </w:p>
        </w:tc>
        <w:tc>
          <w:tcPr>
            <w:tcW w:w="476" w:type="dxa"/>
            <w:tcBorders>
              <w:top w:val="nil"/>
              <w:left w:val="nil"/>
              <w:bottom w:val="nil"/>
              <w:right w:val="nil"/>
            </w:tcBorders>
            <w:shd w:val="clear" w:color="auto" w:fill="auto"/>
            <w:vAlign w:val="center"/>
            <w:hideMark/>
          </w:tcPr>
          <w:p w14:paraId="59E20978"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13</w:t>
            </w:r>
          </w:p>
        </w:tc>
        <w:tc>
          <w:tcPr>
            <w:tcW w:w="949" w:type="dxa"/>
            <w:tcBorders>
              <w:top w:val="nil"/>
              <w:left w:val="nil"/>
              <w:bottom w:val="nil"/>
              <w:right w:val="nil"/>
            </w:tcBorders>
            <w:shd w:val="clear" w:color="auto" w:fill="auto"/>
            <w:vAlign w:val="center"/>
            <w:hideMark/>
          </w:tcPr>
          <w:p w14:paraId="4F921D6E"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CACNA1H</w:t>
            </w:r>
          </w:p>
        </w:tc>
      </w:tr>
      <w:tr w:rsidR="00422317" w:rsidRPr="0071063E" w14:paraId="0F8417E5" w14:textId="77777777" w:rsidTr="009A4D8B">
        <w:trPr>
          <w:trHeight w:val="290"/>
        </w:trPr>
        <w:tc>
          <w:tcPr>
            <w:tcW w:w="1080" w:type="dxa"/>
            <w:tcBorders>
              <w:top w:val="nil"/>
              <w:left w:val="nil"/>
              <w:bottom w:val="nil"/>
              <w:right w:val="nil"/>
            </w:tcBorders>
            <w:shd w:val="clear" w:color="auto" w:fill="auto"/>
            <w:noWrap/>
            <w:vAlign w:val="center"/>
            <w:hideMark/>
          </w:tcPr>
          <w:p w14:paraId="4BE0CCA7"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R-HSA-2173782</w:t>
            </w:r>
          </w:p>
        </w:tc>
        <w:tc>
          <w:tcPr>
            <w:tcW w:w="5400" w:type="dxa"/>
            <w:tcBorders>
              <w:top w:val="nil"/>
              <w:left w:val="nil"/>
              <w:bottom w:val="nil"/>
              <w:right w:val="nil"/>
            </w:tcBorders>
            <w:shd w:val="clear" w:color="auto" w:fill="auto"/>
            <w:noWrap/>
            <w:vAlign w:val="center"/>
            <w:hideMark/>
          </w:tcPr>
          <w:p w14:paraId="0A17FFE2"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Binding and Uptake of Ligands by Scavenger Receptors</w:t>
            </w:r>
          </w:p>
        </w:tc>
        <w:tc>
          <w:tcPr>
            <w:tcW w:w="640" w:type="dxa"/>
            <w:tcBorders>
              <w:top w:val="nil"/>
              <w:left w:val="nil"/>
              <w:bottom w:val="nil"/>
              <w:right w:val="nil"/>
            </w:tcBorders>
            <w:shd w:val="clear" w:color="auto" w:fill="auto"/>
            <w:noWrap/>
            <w:vAlign w:val="center"/>
            <w:hideMark/>
          </w:tcPr>
          <w:p w14:paraId="55C03314"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-1.74</w:t>
            </w:r>
          </w:p>
        </w:tc>
        <w:tc>
          <w:tcPr>
            <w:tcW w:w="820" w:type="dxa"/>
            <w:tcBorders>
              <w:top w:val="nil"/>
              <w:left w:val="nil"/>
              <w:bottom w:val="nil"/>
              <w:right w:val="nil"/>
            </w:tcBorders>
            <w:shd w:val="clear" w:color="auto" w:fill="auto"/>
            <w:noWrap/>
            <w:vAlign w:val="center"/>
            <w:hideMark/>
          </w:tcPr>
          <w:p w14:paraId="4974660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3.82E-03</w:t>
            </w:r>
          </w:p>
        </w:tc>
        <w:tc>
          <w:tcPr>
            <w:tcW w:w="820" w:type="dxa"/>
            <w:tcBorders>
              <w:top w:val="nil"/>
              <w:left w:val="nil"/>
              <w:bottom w:val="nil"/>
              <w:right w:val="nil"/>
            </w:tcBorders>
            <w:shd w:val="clear" w:color="auto" w:fill="auto"/>
            <w:noWrap/>
            <w:vAlign w:val="center"/>
            <w:hideMark/>
          </w:tcPr>
          <w:p w14:paraId="117AD344"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4.86E-02</w:t>
            </w:r>
          </w:p>
        </w:tc>
        <w:tc>
          <w:tcPr>
            <w:tcW w:w="476" w:type="dxa"/>
            <w:tcBorders>
              <w:top w:val="nil"/>
              <w:left w:val="nil"/>
              <w:bottom w:val="nil"/>
              <w:right w:val="nil"/>
            </w:tcBorders>
            <w:shd w:val="clear" w:color="auto" w:fill="auto"/>
            <w:vAlign w:val="center"/>
            <w:hideMark/>
          </w:tcPr>
          <w:p w14:paraId="30079E70"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15</w:t>
            </w:r>
          </w:p>
        </w:tc>
        <w:tc>
          <w:tcPr>
            <w:tcW w:w="949" w:type="dxa"/>
            <w:tcBorders>
              <w:top w:val="nil"/>
              <w:left w:val="nil"/>
              <w:bottom w:val="nil"/>
              <w:right w:val="nil"/>
            </w:tcBorders>
            <w:shd w:val="clear" w:color="auto" w:fill="auto"/>
            <w:vAlign w:val="center"/>
            <w:hideMark/>
          </w:tcPr>
          <w:p w14:paraId="2F55F426"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CD163</w:t>
            </w:r>
          </w:p>
        </w:tc>
      </w:tr>
      <w:tr w:rsidR="00422317" w:rsidRPr="0071063E" w14:paraId="18B46549" w14:textId="77777777" w:rsidTr="009A4D8B">
        <w:trPr>
          <w:trHeight w:val="290"/>
        </w:trPr>
        <w:tc>
          <w:tcPr>
            <w:tcW w:w="1080" w:type="dxa"/>
            <w:tcBorders>
              <w:top w:val="nil"/>
              <w:left w:val="nil"/>
              <w:bottom w:val="nil"/>
              <w:right w:val="nil"/>
            </w:tcBorders>
            <w:shd w:val="clear" w:color="auto" w:fill="auto"/>
            <w:noWrap/>
            <w:vAlign w:val="center"/>
            <w:hideMark/>
          </w:tcPr>
          <w:p w14:paraId="5995679C"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R-HSA-168273</w:t>
            </w:r>
          </w:p>
        </w:tc>
        <w:tc>
          <w:tcPr>
            <w:tcW w:w="5400" w:type="dxa"/>
            <w:tcBorders>
              <w:top w:val="nil"/>
              <w:left w:val="nil"/>
              <w:bottom w:val="nil"/>
              <w:right w:val="nil"/>
            </w:tcBorders>
            <w:shd w:val="clear" w:color="auto" w:fill="auto"/>
            <w:noWrap/>
            <w:vAlign w:val="center"/>
            <w:hideMark/>
          </w:tcPr>
          <w:p w14:paraId="53B4A715"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Influenza Viral RNA Transcription and Replication</w:t>
            </w:r>
          </w:p>
        </w:tc>
        <w:tc>
          <w:tcPr>
            <w:tcW w:w="640" w:type="dxa"/>
            <w:tcBorders>
              <w:top w:val="nil"/>
              <w:left w:val="nil"/>
              <w:bottom w:val="nil"/>
              <w:right w:val="nil"/>
            </w:tcBorders>
            <w:shd w:val="clear" w:color="auto" w:fill="auto"/>
            <w:noWrap/>
            <w:vAlign w:val="center"/>
            <w:hideMark/>
          </w:tcPr>
          <w:p w14:paraId="547AC18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2.01</w:t>
            </w:r>
          </w:p>
        </w:tc>
        <w:tc>
          <w:tcPr>
            <w:tcW w:w="820" w:type="dxa"/>
            <w:tcBorders>
              <w:top w:val="nil"/>
              <w:left w:val="nil"/>
              <w:bottom w:val="nil"/>
              <w:right w:val="nil"/>
            </w:tcBorders>
            <w:shd w:val="clear" w:color="auto" w:fill="auto"/>
            <w:noWrap/>
            <w:vAlign w:val="center"/>
            <w:hideMark/>
          </w:tcPr>
          <w:p w14:paraId="045FE770"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6E3E636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3.92E-02</w:t>
            </w:r>
          </w:p>
        </w:tc>
        <w:tc>
          <w:tcPr>
            <w:tcW w:w="476" w:type="dxa"/>
            <w:tcBorders>
              <w:top w:val="nil"/>
              <w:left w:val="nil"/>
              <w:bottom w:val="nil"/>
              <w:right w:val="nil"/>
            </w:tcBorders>
            <w:shd w:val="clear" w:color="auto" w:fill="auto"/>
            <w:vAlign w:val="center"/>
            <w:hideMark/>
          </w:tcPr>
          <w:p w14:paraId="6A78CE65"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45</w:t>
            </w:r>
          </w:p>
        </w:tc>
        <w:tc>
          <w:tcPr>
            <w:tcW w:w="949" w:type="dxa"/>
            <w:tcBorders>
              <w:top w:val="nil"/>
              <w:left w:val="nil"/>
              <w:bottom w:val="nil"/>
              <w:right w:val="nil"/>
            </w:tcBorders>
            <w:shd w:val="clear" w:color="auto" w:fill="auto"/>
            <w:vAlign w:val="center"/>
            <w:hideMark/>
          </w:tcPr>
          <w:p w14:paraId="3792E051"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POLR2F</w:t>
            </w:r>
          </w:p>
        </w:tc>
      </w:tr>
      <w:tr w:rsidR="00422317" w:rsidRPr="0071063E" w14:paraId="7DA2D88E" w14:textId="77777777" w:rsidTr="009A4D8B">
        <w:trPr>
          <w:trHeight w:val="290"/>
        </w:trPr>
        <w:tc>
          <w:tcPr>
            <w:tcW w:w="1080" w:type="dxa"/>
            <w:tcBorders>
              <w:top w:val="nil"/>
              <w:left w:val="nil"/>
              <w:bottom w:val="nil"/>
              <w:right w:val="nil"/>
            </w:tcBorders>
            <w:shd w:val="clear" w:color="auto" w:fill="auto"/>
            <w:noWrap/>
            <w:vAlign w:val="center"/>
            <w:hideMark/>
          </w:tcPr>
          <w:p w14:paraId="5B9E5D89"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R-HSA-2408522</w:t>
            </w:r>
          </w:p>
        </w:tc>
        <w:tc>
          <w:tcPr>
            <w:tcW w:w="5400" w:type="dxa"/>
            <w:tcBorders>
              <w:top w:val="nil"/>
              <w:left w:val="nil"/>
              <w:bottom w:val="nil"/>
              <w:right w:val="nil"/>
            </w:tcBorders>
            <w:shd w:val="clear" w:color="auto" w:fill="auto"/>
            <w:noWrap/>
            <w:vAlign w:val="center"/>
            <w:hideMark/>
          </w:tcPr>
          <w:p w14:paraId="65773D90"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Selenoamino acid metabolism</w:t>
            </w:r>
          </w:p>
        </w:tc>
        <w:tc>
          <w:tcPr>
            <w:tcW w:w="640" w:type="dxa"/>
            <w:tcBorders>
              <w:top w:val="nil"/>
              <w:left w:val="nil"/>
              <w:bottom w:val="nil"/>
              <w:right w:val="nil"/>
            </w:tcBorders>
            <w:shd w:val="clear" w:color="auto" w:fill="auto"/>
            <w:noWrap/>
            <w:vAlign w:val="center"/>
            <w:hideMark/>
          </w:tcPr>
          <w:p w14:paraId="2A81B3A0"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2.04</w:t>
            </w:r>
          </w:p>
        </w:tc>
        <w:tc>
          <w:tcPr>
            <w:tcW w:w="820" w:type="dxa"/>
            <w:tcBorders>
              <w:top w:val="nil"/>
              <w:left w:val="nil"/>
              <w:bottom w:val="nil"/>
              <w:right w:val="nil"/>
            </w:tcBorders>
            <w:shd w:val="clear" w:color="auto" w:fill="auto"/>
            <w:noWrap/>
            <w:vAlign w:val="center"/>
            <w:hideMark/>
          </w:tcPr>
          <w:p w14:paraId="4CD4D3B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1BCA33F3"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2.72E-02</w:t>
            </w:r>
          </w:p>
        </w:tc>
        <w:tc>
          <w:tcPr>
            <w:tcW w:w="476" w:type="dxa"/>
            <w:tcBorders>
              <w:top w:val="nil"/>
              <w:left w:val="nil"/>
              <w:bottom w:val="nil"/>
              <w:right w:val="nil"/>
            </w:tcBorders>
            <w:shd w:val="clear" w:color="auto" w:fill="auto"/>
            <w:vAlign w:val="center"/>
            <w:hideMark/>
          </w:tcPr>
          <w:p w14:paraId="3737B46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49</w:t>
            </w:r>
          </w:p>
        </w:tc>
        <w:tc>
          <w:tcPr>
            <w:tcW w:w="949" w:type="dxa"/>
            <w:tcBorders>
              <w:top w:val="nil"/>
              <w:left w:val="nil"/>
              <w:bottom w:val="nil"/>
              <w:right w:val="nil"/>
            </w:tcBorders>
            <w:shd w:val="clear" w:color="auto" w:fill="auto"/>
            <w:vAlign w:val="center"/>
            <w:hideMark/>
          </w:tcPr>
          <w:p w14:paraId="6F1116C1"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CTH</w:t>
            </w:r>
          </w:p>
        </w:tc>
      </w:tr>
      <w:tr w:rsidR="00422317" w:rsidRPr="0071063E" w14:paraId="77F7182F" w14:textId="77777777" w:rsidTr="009A4D8B">
        <w:trPr>
          <w:trHeight w:val="290"/>
        </w:trPr>
        <w:tc>
          <w:tcPr>
            <w:tcW w:w="1080" w:type="dxa"/>
            <w:tcBorders>
              <w:top w:val="nil"/>
              <w:left w:val="nil"/>
              <w:bottom w:val="nil"/>
              <w:right w:val="nil"/>
            </w:tcBorders>
            <w:shd w:val="clear" w:color="auto" w:fill="auto"/>
            <w:noWrap/>
            <w:vAlign w:val="center"/>
            <w:hideMark/>
          </w:tcPr>
          <w:p w14:paraId="6B5AB5E5"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R-HSA-927802</w:t>
            </w:r>
          </w:p>
        </w:tc>
        <w:tc>
          <w:tcPr>
            <w:tcW w:w="5400" w:type="dxa"/>
            <w:tcBorders>
              <w:top w:val="nil"/>
              <w:left w:val="nil"/>
              <w:bottom w:val="nil"/>
              <w:right w:val="nil"/>
            </w:tcBorders>
            <w:shd w:val="clear" w:color="auto" w:fill="auto"/>
            <w:noWrap/>
            <w:vAlign w:val="center"/>
            <w:hideMark/>
          </w:tcPr>
          <w:p w14:paraId="12010B34"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Nonsense-Mediated Decay (NMD)</w:t>
            </w:r>
          </w:p>
        </w:tc>
        <w:tc>
          <w:tcPr>
            <w:tcW w:w="640" w:type="dxa"/>
            <w:tcBorders>
              <w:top w:val="nil"/>
              <w:left w:val="nil"/>
              <w:bottom w:val="nil"/>
              <w:right w:val="nil"/>
            </w:tcBorders>
            <w:shd w:val="clear" w:color="auto" w:fill="auto"/>
            <w:noWrap/>
            <w:vAlign w:val="center"/>
            <w:hideMark/>
          </w:tcPr>
          <w:p w14:paraId="4D178AD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2.05</w:t>
            </w:r>
          </w:p>
        </w:tc>
        <w:tc>
          <w:tcPr>
            <w:tcW w:w="820" w:type="dxa"/>
            <w:tcBorders>
              <w:top w:val="nil"/>
              <w:left w:val="nil"/>
              <w:bottom w:val="nil"/>
              <w:right w:val="nil"/>
            </w:tcBorders>
            <w:shd w:val="clear" w:color="auto" w:fill="auto"/>
            <w:noWrap/>
            <w:vAlign w:val="center"/>
            <w:hideMark/>
          </w:tcPr>
          <w:p w14:paraId="1B36B98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1D78D600"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2.83E-02</w:t>
            </w:r>
          </w:p>
        </w:tc>
        <w:tc>
          <w:tcPr>
            <w:tcW w:w="476" w:type="dxa"/>
            <w:tcBorders>
              <w:top w:val="nil"/>
              <w:left w:val="nil"/>
              <w:bottom w:val="nil"/>
              <w:right w:val="nil"/>
            </w:tcBorders>
            <w:shd w:val="clear" w:color="auto" w:fill="auto"/>
            <w:vAlign w:val="center"/>
            <w:hideMark/>
          </w:tcPr>
          <w:p w14:paraId="3FB682EF"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45</w:t>
            </w:r>
          </w:p>
        </w:tc>
        <w:tc>
          <w:tcPr>
            <w:tcW w:w="949" w:type="dxa"/>
            <w:tcBorders>
              <w:top w:val="nil"/>
              <w:left w:val="nil"/>
              <w:bottom w:val="nil"/>
              <w:right w:val="nil"/>
            </w:tcBorders>
            <w:shd w:val="clear" w:color="auto" w:fill="auto"/>
            <w:vAlign w:val="center"/>
            <w:hideMark/>
          </w:tcPr>
          <w:p w14:paraId="57C9E8DC"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DCP1A</w:t>
            </w:r>
          </w:p>
        </w:tc>
      </w:tr>
      <w:tr w:rsidR="00422317" w:rsidRPr="0071063E" w14:paraId="6B724654" w14:textId="77777777" w:rsidTr="009A4D8B">
        <w:trPr>
          <w:trHeight w:val="290"/>
        </w:trPr>
        <w:tc>
          <w:tcPr>
            <w:tcW w:w="1080" w:type="dxa"/>
            <w:tcBorders>
              <w:top w:val="nil"/>
              <w:left w:val="nil"/>
              <w:bottom w:val="nil"/>
              <w:right w:val="nil"/>
            </w:tcBorders>
            <w:shd w:val="clear" w:color="auto" w:fill="auto"/>
            <w:noWrap/>
            <w:vAlign w:val="center"/>
            <w:hideMark/>
          </w:tcPr>
          <w:p w14:paraId="5D67C23A"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R-HSA-975957</w:t>
            </w:r>
          </w:p>
        </w:tc>
        <w:tc>
          <w:tcPr>
            <w:tcW w:w="5400" w:type="dxa"/>
            <w:tcBorders>
              <w:top w:val="nil"/>
              <w:left w:val="nil"/>
              <w:bottom w:val="nil"/>
              <w:right w:val="nil"/>
            </w:tcBorders>
            <w:shd w:val="clear" w:color="auto" w:fill="auto"/>
            <w:noWrap/>
            <w:vAlign w:val="center"/>
            <w:hideMark/>
          </w:tcPr>
          <w:p w14:paraId="70930E59"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Nonsense Mediated Decay (NMD) enhanced by the Exon Junction Complex (EJC)</w:t>
            </w:r>
          </w:p>
        </w:tc>
        <w:tc>
          <w:tcPr>
            <w:tcW w:w="640" w:type="dxa"/>
            <w:tcBorders>
              <w:top w:val="nil"/>
              <w:left w:val="nil"/>
              <w:bottom w:val="nil"/>
              <w:right w:val="nil"/>
            </w:tcBorders>
            <w:shd w:val="clear" w:color="auto" w:fill="auto"/>
            <w:noWrap/>
            <w:vAlign w:val="center"/>
            <w:hideMark/>
          </w:tcPr>
          <w:p w14:paraId="549A6005"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2.05</w:t>
            </w:r>
          </w:p>
        </w:tc>
        <w:tc>
          <w:tcPr>
            <w:tcW w:w="820" w:type="dxa"/>
            <w:tcBorders>
              <w:top w:val="nil"/>
              <w:left w:val="nil"/>
              <w:bottom w:val="nil"/>
              <w:right w:val="nil"/>
            </w:tcBorders>
            <w:shd w:val="clear" w:color="auto" w:fill="auto"/>
            <w:noWrap/>
            <w:vAlign w:val="center"/>
            <w:hideMark/>
          </w:tcPr>
          <w:p w14:paraId="41628B0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7C7CD5B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2.83E-02</w:t>
            </w:r>
          </w:p>
        </w:tc>
        <w:tc>
          <w:tcPr>
            <w:tcW w:w="476" w:type="dxa"/>
            <w:tcBorders>
              <w:top w:val="nil"/>
              <w:left w:val="nil"/>
              <w:bottom w:val="nil"/>
              <w:right w:val="nil"/>
            </w:tcBorders>
            <w:shd w:val="clear" w:color="auto" w:fill="auto"/>
            <w:vAlign w:val="center"/>
            <w:hideMark/>
          </w:tcPr>
          <w:p w14:paraId="5C1F106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45</w:t>
            </w:r>
          </w:p>
        </w:tc>
        <w:tc>
          <w:tcPr>
            <w:tcW w:w="949" w:type="dxa"/>
            <w:tcBorders>
              <w:top w:val="nil"/>
              <w:left w:val="nil"/>
              <w:bottom w:val="nil"/>
              <w:right w:val="nil"/>
            </w:tcBorders>
            <w:shd w:val="clear" w:color="auto" w:fill="auto"/>
            <w:vAlign w:val="center"/>
            <w:hideMark/>
          </w:tcPr>
          <w:p w14:paraId="2EC58B00"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EIF4A3</w:t>
            </w:r>
          </w:p>
        </w:tc>
      </w:tr>
      <w:tr w:rsidR="00422317" w:rsidRPr="0071063E" w14:paraId="611EF399" w14:textId="77777777" w:rsidTr="009A4D8B">
        <w:trPr>
          <w:trHeight w:val="290"/>
        </w:trPr>
        <w:tc>
          <w:tcPr>
            <w:tcW w:w="1080" w:type="dxa"/>
            <w:tcBorders>
              <w:top w:val="nil"/>
              <w:left w:val="nil"/>
              <w:bottom w:val="nil"/>
              <w:right w:val="nil"/>
            </w:tcBorders>
            <w:shd w:val="clear" w:color="auto" w:fill="auto"/>
            <w:noWrap/>
            <w:vAlign w:val="center"/>
            <w:hideMark/>
          </w:tcPr>
          <w:p w14:paraId="1A0101B9"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R-HSA-72695</w:t>
            </w:r>
          </w:p>
        </w:tc>
        <w:tc>
          <w:tcPr>
            <w:tcW w:w="5400" w:type="dxa"/>
            <w:tcBorders>
              <w:top w:val="nil"/>
              <w:left w:val="nil"/>
              <w:bottom w:val="nil"/>
              <w:right w:val="nil"/>
            </w:tcBorders>
            <w:shd w:val="clear" w:color="auto" w:fill="auto"/>
            <w:noWrap/>
            <w:vAlign w:val="center"/>
            <w:hideMark/>
          </w:tcPr>
          <w:p w14:paraId="33ABDDC4"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Formation of the ternary complex, and subsequently, the 43S complex</w:t>
            </w:r>
          </w:p>
        </w:tc>
        <w:tc>
          <w:tcPr>
            <w:tcW w:w="640" w:type="dxa"/>
            <w:tcBorders>
              <w:top w:val="nil"/>
              <w:left w:val="nil"/>
              <w:bottom w:val="nil"/>
              <w:right w:val="nil"/>
            </w:tcBorders>
            <w:shd w:val="clear" w:color="auto" w:fill="auto"/>
            <w:noWrap/>
            <w:vAlign w:val="center"/>
            <w:hideMark/>
          </w:tcPr>
          <w:p w14:paraId="63676D9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2.05</w:t>
            </w:r>
          </w:p>
        </w:tc>
        <w:tc>
          <w:tcPr>
            <w:tcW w:w="820" w:type="dxa"/>
            <w:tcBorders>
              <w:top w:val="nil"/>
              <w:left w:val="nil"/>
              <w:bottom w:val="nil"/>
              <w:right w:val="nil"/>
            </w:tcBorders>
            <w:shd w:val="clear" w:color="auto" w:fill="auto"/>
            <w:noWrap/>
            <w:vAlign w:val="center"/>
            <w:hideMark/>
          </w:tcPr>
          <w:p w14:paraId="11E3F4F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7139DA5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3.00E-02</w:t>
            </w:r>
          </w:p>
        </w:tc>
        <w:tc>
          <w:tcPr>
            <w:tcW w:w="476" w:type="dxa"/>
            <w:tcBorders>
              <w:top w:val="nil"/>
              <w:left w:val="nil"/>
              <w:bottom w:val="nil"/>
              <w:right w:val="nil"/>
            </w:tcBorders>
            <w:shd w:val="clear" w:color="auto" w:fill="auto"/>
            <w:vAlign w:val="center"/>
            <w:hideMark/>
          </w:tcPr>
          <w:p w14:paraId="537AD675"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23</w:t>
            </w:r>
          </w:p>
        </w:tc>
        <w:tc>
          <w:tcPr>
            <w:tcW w:w="949" w:type="dxa"/>
            <w:tcBorders>
              <w:top w:val="nil"/>
              <w:left w:val="nil"/>
              <w:bottom w:val="nil"/>
              <w:right w:val="nil"/>
            </w:tcBorders>
            <w:shd w:val="clear" w:color="auto" w:fill="auto"/>
            <w:vAlign w:val="center"/>
            <w:hideMark/>
          </w:tcPr>
          <w:p w14:paraId="2A823B05"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EIF2S1</w:t>
            </w:r>
          </w:p>
        </w:tc>
      </w:tr>
      <w:tr w:rsidR="00422317" w:rsidRPr="0071063E" w14:paraId="4E4CB8E4" w14:textId="77777777" w:rsidTr="009A4D8B">
        <w:trPr>
          <w:trHeight w:val="290"/>
        </w:trPr>
        <w:tc>
          <w:tcPr>
            <w:tcW w:w="1080" w:type="dxa"/>
            <w:tcBorders>
              <w:top w:val="nil"/>
              <w:left w:val="nil"/>
              <w:bottom w:val="nil"/>
              <w:right w:val="nil"/>
            </w:tcBorders>
            <w:shd w:val="clear" w:color="auto" w:fill="auto"/>
            <w:noWrap/>
            <w:vAlign w:val="center"/>
            <w:hideMark/>
          </w:tcPr>
          <w:p w14:paraId="7B742B0A"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R-HSA-156827</w:t>
            </w:r>
          </w:p>
        </w:tc>
        <w:tc>
          <w:tcPr>
            <w:tcW w:w="5400" w:type="dxa"/>
            <w:tcBorders>
              <w:top w:val="nil"/>
              <w:left w:val="nil"/>
              <w:bottom w:val="nil"/>
              <w:right w:val="nil"/>
            </w:tcBorders>
            <w:shd w:val="clear" w:color="auto" w:fill="auto"/>
            <w:noWrap/>
            <w:vAlign w:val="center"/>
            <w:hideMark/>
          </w:tcPr>
          <w:p w14:paraId="32A42581"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L13a-mediated translational silencing of Ceruloplasmin expression</w:t>
            </w:r>
          </w:p>
        </w:tc>
        <w:tc>
          <w:tcPr>
            <w:tcW w:w="640" w:type="dxa"/>
            <w:tcBorders>
              <w:top w:val="nil"/>
              <w:left w:val="nil"/>
              <w:bottom w:val="nil"/>
              <w:right w:val="nil"/>
            </w:tcBorders>
            <w:shd w:val="clear" w:color="auto" w:fill="auto"/>
            <w:noWrap/>
            <w:vAlign w:val="center"/>
            <w:hideMark/>
          </w:tcPr>
          <w:p w14:paraId="5E3F9DE7"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2.06</w:t>
            </w:r>
          </w:p>
        </w:tc>
        <w:tc>
          <w:tcPr>
            <w:tcW w:w="820" w:type="dxa"/>
            <w:tcBorders>
              <w:top w:val="nil"/>
              <w:left w:val="nil"/>
              <w:bottom w:val="nil"/>
              <w:right w:val="nil"/>
            </w:tcBorders>
            <w:shd w:val="clear" w:color="auto" w:fill="auto"/>
            <w:noWrap/>
            <w:vAlign w:val="center"/>
            <w:hideMark/>
          </w:tcPr>
          <w:p w14:paraId="4999912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2362E7D4"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2.87E-02</w:t>
            </w:r>
          </w:p>
        </w:tc>
        <w:tc>
          <w:tcPr>
            <w:tcW w:w="476" w:type="dxa"/>
            <w:tcBorders>
              <w:top w:val="nil"/>
              <w:left w:val="nil"/>
              <w:bottom w:val="nil"/>
              <w:right w:val="nil"/>
            </w:tcBorders>
            <w:shd w:val="clear" w:color="auto" w:fill="auto"/>
            <w:vAlign w:val="center"/>
            <w:hideMark/>
          </w:tcPr>
          <w:p w14:paraId="24647540"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52</w:t>
            </w:r>
          </w:p>
        </w:tc>
        <w:tc>
          <w:tcPr>
            <w:tcW w:w="949" w:type="dxa"/>
            <w:tcBorders>
              <w:top w:val="nil"/>
              <w:left w:val="nil"/>
              <w:bottom w:val="nil"/>
              <w:right w:val="nil"/>
            </w:tcBorders>
            <w:shd w:val="clear" w:color="auto" w:fill="auto"/>
            <w:vAlign w:val="center"/>
            <w:hideMark/>
          </w:tcPr>
          <w:p w14:paraId="3CF2EBCC"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EIF3F</w:t>
            </w:r>
          </w:p>
        </w:tc>
      </w:tr>
      <w:tr w:rsidR="00422317" w:rsidRPr="0071063E" w14:paraId="0A32BA75" w14:textId="77777777" w:rsidTr="009A4D8B">
        <w:trPr>
          <w:trHeight w:val="290"/>
        </w:trPr>
        <w:tc>
          <w:tcPr>
            <w:tcW w:w="1080" w:type="dxa"/>
            <w:tcBorders>
              <w:top w:val="nil"/>
              <w:left w:val="nil"/>
              <w:bottom w:val="nil"/>
              <w:right w:val="nil"/>
            </w:tcBorders>
            <w:shd w:val="clear" w:color="auto" w:fill="auto"/>
            <w:noWrap/>
            <w:vAlign w:val="center"/>
            <w:hideMark/>
          </w:tcPr>
          <w:p w14:paraId="705DDD1D"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R-HSA-72706</w:t>
            </w:r>
          </w:p>
        </w:tc>
        <w:tc>
          <w:tcPr>
            <w:tcW w:w="5400" w:type="dxa"/>
            <w:tcBorders>
              <w:top w:val="nil"/>
              <w:left w:val="nil"/>
              <w:bottom w:val="nil"/>
              <w:right w:val="nil"/>
            </w:tcBorders>
            <w:shd w:val="clear" w:color="auto" w:fill="auto"/>
            <w:noWrap/>
            <w:vAlign w:val="center"/>
            <w:hideMark/>
          </w:tcPr>
          <w:p w14:paraId="5BF89D04"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GTP hydrolysis and joining of the 60S ribosomal subunit</w:t>
            </w:r>
          </w:p>
        </w:tc>
        <w:tc>
          <w:tcPr>
            <w:tcW w:w="640" w:type="dxa"/>
            <w:tcBorders>
              <w:top w:val="nil"/>
              <w:left w:val="nil"/>
              <w:bottom w:val="nil"/>
              <w:right w:val="nil"/>
            </w:tcBorders>
            <w:shd w:val="clear" w:color="auto" w:fill="auto"/>
            <w:noWrap/>
            <w:vAlign w:val="center"/>
            <w:hideMark/>
          </w:tcPr>
          <w:p w14:paraId="6BAC897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2.06</w:t>
            </w:r>
          </w:p>
        </w:tc>
        <w:tc>
          <w:tcPr>
            <w:tcW w:w="820" w:type="dxa"/>
            <w:tcBorders>
              <w:top w:val="nil"/>
              <w:left w:val="nil"/>
              <w:bottom w:val="nil"/>
              <w:right w:val="nil"/>
            </w:tcBorders>
            <w:shd w:val="clear" w:color="auto" w:fill="auto"/>
            <w:noWrap/>
            <w:vAlign w:val="center"/>
            <w:hideMark/>
          </w:tcPr>
          <w:p w14:paraId="55230428"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3B634FA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2.74E-02</w:t>
            </w:r>
          </w:p>
        </w:tc>
        <w:tc>
          <w:tcPr>
            <w:tcW w:w="476" w:type="dxa"/>
            <w:tcBorders>
              <w:top w:val="nil"/>
              <w:left w:val="nil"/>
              <w:bottom w:val="nil"/>
              <w:right w:val="nil"/>
            </w:tcBorders>
            <w:shd w:val="clear" w:color="auto" w:fill="auto"/>
            <w:vAlign w:val="center"/>
            <w:hideMark/>
          </w:tcPr>
          <w:p w14:paraId="6BF4247E"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51</w:t>
            </w:r>
          </w:p>
        </w:tc>
        <w:tc>
          <w:tcPr>
            <w:tcW w:w="949" w:type="dxa"/>
            <w:tcBorders>
              <w:top w:val="nil"/>
              <w:left w:val="nil"/>
              <w:bottom w:val="nil"/>
              <w:right w:val="nil"/>
            </w:tcBorders>
            <w:shd w:val="clear" w:color="auto" w:fill="auto"/>
            <w:vAlign w:val="center"/>
            <w:hideMark/>
          </w:tcPr>
          <w:p w14:paraId="1028D9A8"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EIF3H</w:t>
            </w:r>
          </w:p>
        </w:tc>
      </w:tr>
      <w:tr w:rsidR="00422317" w:rsidRPr="0071063E" w14:paraId="4139D9FD" w14:textId="77777777" w:rsidTr="009A4D8B">
        <w:trPr>
          <w:trHeight w:val="290"/>
        </w:trPr>
        <w:tc>
          <w:tcPr>
            <w:tcW w:w="1080" w:type="dxa"/>
            <w:tcBorders>
              <w:top w:val="nil"/>
              <w:left w:val="nil"/>
              <w:bottom w:val="nil"/>
              <w:right w:val="nil"/>
            </w:tcBorders>
            <w:shd w:val="clear" w:color="auto" w:fill="auto"/>
            <w:noWrap/>
            <w:vAlign w:val="center"/>
            <w:hideMark/>
          </w:tcPr>
          <w:p w14:paraId="5727C55D"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R-HSA-611105</w:t>
            </w:r>
          </w:p>
        </w:tc>
        <w:tc>
          <w:tcPr>
            <w:tcW w:w="5400" w:type="dxa"/>
            <w:tcBorders>
              <w:top w:val="nil"/>
              <w:left w:val="nil"/>
              <w:bottom w:val="nil"/>
              <w:right w:val="nil"/>
            </w:tcBorders>
            <w:shd w:val="clear" w:color="auto" w:fill="auto"/>
            <w:noWrap/>
            <w:vAlign w:val="center"/>
            <w:hideMark/>
          </w:tcPr>
          <w:p w14:paraId="2BCB56BB"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Respiratory electron transport</w:t>
            </w:r>
          </w:p>
        </w:tc>
        <w:tc>
          <w:tcPr>
            <w:tcW w:w="640" w:type="dxa"/>
            <w:tcBorders>
              <w:top w:val="nil"/>
              <w:left w:val="nil"/>
              <w:bottom w:val="nil"/>
              <w:right w:val="nil"/>
            </w:tcBorders>
            <w:shd w:val="clear" w:color="auto" w:fill="auto"/>
            <w:noWrap/>
            <w:vAlign w:val="center"/>
            <w:hideMark/>
          </w:tcPr>
          <w:p w14:paraId="32CB048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2.06</w:t>
            </w:r>
          </w:p>
        </w:tc>
        <w:tc>
          <w:tcPr>
            <w:tcW w:w="820" w:type="dxa"/>
            <w:tcBorders>
              <w:top w:val="nil"/>
              <w:left w:val="nil"/>
              <w:bottom w:val="nil"/>
              <w:right w:val="nil"/>
            </w:tcBorders>
            <w:shd w:val="clear" w:color="auto" w:fill="auto"/>
            <w:noWrap/>
            <w:vAlign w:val="center"/>
            <w:hideMark/>
          </w:tcPr>
          <w:p w14:paraId="31795230"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1652B62F"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2.85E-02</w:t>
            </w:r>
          </w:p>
        </w:tc>
        <w:tc>
          <w:tcPr>
            <w:tcW w:w="476" w:type="dxa"/>
            <w:tcBorders>
              <w:top w:val="nil"/>
              <w:left w:val="nil"/>
              <w:bottom w:val="nil"/>
              <w:right w:val="nil"/>
            </w:tcBorders>
            <w:shd w:val="clear" w:color="auto" w:fill="auto"/>
            <w:vAlign w:val="center"/>
            <w:hideMark/>
          </w:tcPr>
          <w:p w14:paraId="7E23EC2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44</w:t>
            </w:r>
          </w:p>
        </w:tc>
        <w:tc>
          <w:tcPr>
            <w:tcW w:w="949" w:type="dxa"/>
            <w:tcBorders>
              <w:top w:val="nil"/>
              <w:left w:val="nil"/>
              <w:bottom w:val="nil"/>
              <w:right w:val="nil"/>
            </w:tcBorders>
            <w:shd w:val="clear" w:color="auto" w:fill="auto"/>
            <w:vAlign w:val="center"/>
            <w:hideMark/>
          </w:tcPr>
          <w:p w14:paraId="4326C3FF"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COQ10B</w:t>
            </w:r>
          </w:p>
        </w:tc>
      </w:tr>
      <w:tr w:rsidR="00422317" w:rsidRPr="0071063E" w14:paraId="6CDCB48A" w14:textId="77777777" w:rsidTr="009A4D8B">
        <w:trPr>
          <w:trHeight w:val="290"/>
        </w:trPr>
        <w:tc>
          <w:tcPr>
            <w:tcW w:w="1080" w:type="dxa"/>
            <w:tcBorders>
              <w:top w:val="nil"/>
              <w:left w:val="nil"/>
              <w:bottom w:val="nil"/>
              <w:right w:val="nil"/>
            </w:tcBorders>
            <w:shd w:val="clear" w:color="auto" w:fill="auto"/>
            <w:noWrap/>
            <w:vAlign w:val="center"/>
            <w:hideMark/>
          </w:tcPr>
          <w:p w14:paraId="636C9C45"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R-HSA-72613</w:t>
            </w:r>
          </w:p>
        </w:tc>
        <w:tc>
          <w:tcPr>
            <w:tcW w:w="5400" w:type="dxa"/>
            <w:tcBorders>
              <w:top w:val="nil"/>
              <w:left w:val="nil"/>
              <w:bottom w:val="nil"/>
              <w:right w:val="nil"/>
            </w:tcBorders>
            <w:shd w:val="clear" w:color="auto" w:fill="auto"/>
            <w:noWrap/>
            <w:vAlign w:val="center"/>
            <w:hideMark/>
          </w:tcPr>
          <w:p w14:paraId="58B3E958"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Eukaryotic Translation Initiation</w:t>
            </w:r>
          </w:p>
        </w:tc>
        <w:tc>
          <w:tcPr>
            <w:tcW w:w="640" w:type="dxa"/>
            <w:tcBorders>
              <w:top w:val="nil"/>
              <w:left w:val="nil"/>
              <w:bottom w:val="nil"/>
              <w:right w:val="nil"/>
            </w:tcBorders>
            <w:shd w:val="clear" w:color="auto" w:fill="auto"/>
            <w:noWrap/>
            <w:vAlign w:val="center"/>
            <w:hideMark/>
          </w:tcPr>
          <w:p w14:paraId="090BAC7D"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2.06</w:t>
            </w:r>
          </w:p>
        </w:tc>
        <w:tc>
          <w:tcPr>
            <w:tcW w:w="820" w:type="dxa"/>
            <w:tcBorders>
              <w:top w:val="nil"/>
              <w:left w:val="nil"/>
              <w:bottom w:val="nil"/>
              <w:right w:val="nil"/>
            </w:tcBorders>
            <w:shd w:val="clear" w:color="auto" w:fill="auto"/>
            <w:noWrap/>
            <w:vAlign w:val="center"/>
            <w:hideMark/>
          </w:tcPr>
          <w:p w14:paraId="1FE4F0E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2CF9CDC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3.00E-02</w:t>
            </w:r>
          </w:p>
        </w:tc>
        <w:tc>
          <w:tcPr>
            <w:tcW w:w="476" w:type="dxa"/>
            <w:tcBorders>
              <w:top w:val="nil"/>
              <w:left w:val="nil"/>
              <w:bottom w:val="nil"/>
              <w:right w:val="nil"/>
            </w:tcBorders>
            <w:shd w:val="clear" w:color="auto" w:fill="auto"/>
            <w:vAlign w:val="center"/>
            <w:hideMark/>
          </w:tcPr>
          <w:p w14:paraId="0658A75C"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53</w:t>
            </w:r>
          </w:p>
        </w:tc>
        <w:tc>
          <w:tcPr>
            <w:tcW w:w="949" w:type="dxa"/>
            <w:tcBorders>
              <w:top w:val="nil"/>
              <w:left w:val="nil"/>
              <w:bottom w:val="nil"/>
              <w:right w:val="nil"/>
            </w:tcBorders>
            <w:shd w:val="clear" w:color="auto" w:fill="auto"/>
            <w:vAlign w:val="center"/>
            <w:hideMark/>
          </w:tcPr>
          <w:p w14:paraId="12193A42"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EIF2B1</w:t>
            </w:r>
          </w:p>
        </w:tc>
      </w:tr>
      <w:tr w:rsidR="00422317" w:rsidRPr="0071063E" w14:paraId="14FD90C5" w14:textId="77777777" w:rsidTr="009A4D8B">
        <w:trPr>
          <w:trHeight w:val="290"/>
        </w:trPr>
        <w:tc>
          <w:tcPr>
            <w:tcW w:w="1080" w:type="dxa"/>
            <w:tcBorders>
              <w:top w:val="nil"/>
              <w:left w:val="nil"/>
              <w:bottom w:val="nil"/>
              <w:right w:val="nil"/>
            </w:tcBorders>
            <w:shd w:val="clear" w:color="auto" w:fill="auto"/>
            <w:noWrap/>
            <w:vAlign w:val="center"/>
            <w:hideMark/>
          </w:tcPr>
          <w:p w14:paraId="6A0705AC"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R-HSA-72737</w:t>
            </w:r>
          </w:p>
        </w:tc>
        <w:tc>
          <w:tcPr>
            <w:tcW w:w="5400" w:type="dxa"/>
            <w:tcBorders>
              <w:top w:val="nil"/>
              <w:left w:val="nil"/>
              <w:bottom w:val="nil"/>
              <w:right w:val="nil"/>
            </w:tcBorders>
            <w:shd w:val="clear" w:color="auto" w:fill="auto"/>
            <w:noWrap/>
            <w:vAlign w:val="center"/>
            <w:hideMark/>
          </w:tcPr>
          <w:p w14:paraId="2A7174EC"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Cap-dependent Translation Initiation</w:t>
            </w:r>
          </w:p>
        </w:tc>
        <w:tc>
          <w:tcPr>
            <w:tcW w:w="640" w:type="dxa"/>
            <w:tcBorders>
              <w:top w:val="nil"/>
              <w:left w:val="nil"/>
              <w:bottom w:val="nil"/>
              <w:right w:val="nil"/>
            </w:tcBorders>
            <w:shd w:val="clear" w:color="auto" w:fill="auto"/>
            <w:noWrap/>
            <w:vAlign w:val="center"/>
            <w:hideMark/>
          </w:tcPr>
          <w:p w14:paraId="5D9F489D"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2.06</w:t>
            </w:r>
          </w:p>
        </w:tc>
        <w:tc>
          <w:tcPr>
            <w:tcW w:w="820" w:type="dxa"/>
            <w:tcBorders>
              <w:top w:val="nil"/>
              <w:left w:val="nil"/>
              <w:bottom w:val="nil"/>
              <w:right w:val="nil"/>
            </w:tcBorders>
            <w:shd w:val="clear" w:color="auto" w:fill="auto"/>
            <w:noWrap/>
            <w:vAlign w:val="center"/>
            <w:hideMark/>
          </w:tcPr>
          <w:p w14:paraId="42B1A8C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34A553F4"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3.00E-02</w:t>
            </w:r>
          </w:p>
        </w:tc>
        <w:tc>
          <w:tcPr>
            <w:tcW w:w="476" w:type="dxa"/>
            <w:tcBorders>
              <w:top w:val="nil"/>
              <w:left w:val="nil"/>
              <w:bottom w:val="nil"/>
              <w:right w:val="nil"/>
            </w:tcBorders>
            <w:shd w:val="clear" w:color="auto" w:fill="auto"/>
            <w:vAlign w:val="center"/>
            <w:hideMark/>
          </w:tcPr>
          <w:p w14:paraId="45929A2C"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53</w:t>
            </w:r>
          </w:p>
        </w:tc>
        <w:tc>
          <w:tcPr>
            <w:tcW w:w="949" w:type="dxa"/>
            <w:tcBorders>
              <w:top w:val="nil"/>
              <w:left w:val="nil"/>
              <w:bottom w:val="nil"/>
              <w:right w:val="nil"/>
            </w:tcBorders>
            <w:shd w:val="clear" w:color="auto" w:fill="auto"/>
            <w:vAlign w:val="center"/>
            <w:hideMark/>
          </w:tcPr>
          <w:p w14:paraId="24315E5B"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EIF2S2</w:t>
            </w:r>
          </w:p>
        </w:tc>
      </w:tr>
      <w:tr w:rsidR="00422317" w:rsidRPr="0071063E" w14:paraId="17250C00" w14:textId="77777777" w:rsidTr="009A4D8B">
        <w:trPr>
          <w:trHeight w:val="290"/>
        </w:trPr>
        <w:tc>
          <w:tcPr>
            <w:tcW w:w="1080" w:type="dxa"/>
            <w:tcBorders>
              <w:top w:val="nil"/>
              <w:left w:val="nil"/>
              <w:bottom w:val="nil"/>
              <w:right w:val="nil"/>
            </w:tcBorders>
            <w:shd w:val="clear" w:color="auto" w:fill="auto"/>
            <w:noWrap/>
            <w:vAlign w:val="center"/>
            <w:hideMark/>
          </w:tcPr>
          <w:p w14:paraId="5EA78286"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R-HSA-9020702</w:t>
            </w:r>
          </w:p>
        </w:tc>
        <w:tc>
          <w:tcPr>
            <w:tcW w:w="5400" w:type="dxa"/>
            <w:tcBorders>
              <w:top w:val="nil"/>
              <w:left w:val="nil"/>
              <w:bottom w:val="nil"/>
              <w:right w:val="nil"/>
            </w:tcBorders>
            <w:shd w:val="clear" w:color="auto" w:fill="auto"/>
            <w:noWrap/>
            <w:vAlign w:val="center"/>
            <w:hideMark/>
          </w:tcPr>
          <w:p w14:paraId="5B4727EB"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Interleukin-1 signaling</w:t>
            </w:r>
          </w:p>
        </w:tc>
        <w:tc>
          <w:tcPr>
            <w:tcW w:w="640" w:type="dxa"/>
            <w:tcBorders>
              <w:top w:val="nil"/>
              <w:left w:val="nil"/>
              <w:bottom w:val="nil"/>
              <w:right w:val="nil"/>
            </w:tcBorders>
            <w:shd w:val="clear" w:color="auto" w:fill="auto"/>
            <w:noWrap/>
            <w:vAlign w:val="center"/>
            <w:hideMark/>
          </w:tcPr>
          <w:p w14:paraId="53D3490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2.09</w:t>
            </w:r>
          </w:p>
        </w:tc>
        <w:tc>
          <w:tcPr>
            <w:tcW w:w="820" w:type="dxa"/>
            <w:tcBorders>
              <w:top w:val="nil"/>
              <w:left w:val="nil"/>
              <w:bottom w:val="nil"/>
              <w:right w:val="nil"/>
            </w:tcBorders>
            <w:shd w:val="clear" w:color="auto" w:fill="auto"/>
            <w:noWrap/>
            <w:vAlign w:val="center"/>
            <w:hideMark/>
          </w:tcPr>
          <w:p w14:paraId="6BA53F2C"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3D756C93"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2.23E-02</w:t>
            </w:r>
          </w:p>
        </w:tc>
        <w:tc>
          <w:tcPr>
            <w:tcW w:w="476" w:type="dxa"/>
            <w:tcBorders>
              <w:top w:val="nil"/>
              <w:left w:val="nil"/>
              <w:bottom w:val="nil"/>
              <w:right w:val="nil"/>
            </w:tcBorders>
            <w:shd w:val="clear" w:color="auto" w:fill="auto"/>
            <w:vAlign w:val="center"/>
            <w:hideMark/>
          </w:tcPr>
          <w:p w14:paraId="5CD32B54"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62</w:t>
            </w:r>
          </w:p>
        </w:tc>
        <w:tc>
          <w:tcPr>
            <w:tcW w:w="949" w:type="dxa"/>
            <w:tcBorders>
              <w:top w:val="nil"/>
              <w:left w:val="nil"/>
              <w:bottom w:val="nil"/>
              <w:right w:val="nil"/>
            </w:tcBorders>
            <w:shd w:val="clear" w:color="auto" w:fill="auto"/>
            <w:vAlign w:val="center"/>
            <w:hideMark/>
          </w:tcPr>
          <w:p w14:paraId="2C320CE2"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CHUK</w:t>
            </w:r>
          </w:p>
        </w:tc>
      </w:tr>
      <w:tr w:rsidR="00422317" w:rsidRPr="0071063E" w14:paraId="3F63C6B4" w14:textId="77777777" w:rsidTr="009A4D8B">
        <w:trPr>
          <w:trHeight w:val="290"/>
        </w:trPr>
        <w:tc>
          <w:tcPr>
            <w:tcW w:w="1080" w:type="dxa"/>
            <w:tcBorders>
              <w:top w:val="nil"/>
              <w:left w:val="nil"/>
              <w:bottom w:val="nil"/>
              <w:right w:val="nil"/>
            </w:tcBorders>
            <w:shd w:val="clear" w:color="auto" w:fill="auto"/>
            <w:noWrap/>
            <w:vAlign w:val="center"/>
            <w:hideMark/>
          </w:tcPr>
          <w:p w14:paraId="034A23EF"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R-HSA-5686938</w:t>
            </w:r>
          </w:p>
        </w:tc>
        <w:tc>
          <w:tcPr>
            <w:tcW w:w="5400" w:type="dxa"/>
            <w:tcBorders>
              <w:top w:val="nil"/>
              <w:left w:val="nil"/>
              <w:bottom w:val="nil"/>
              <w:right w:val="nil"/>
            </w:tcBorders>
            <w:shd w:val="clear" w:color="auto" w:fill="auto"/>
            <w:noWrap/>
            <w:vAlign w:val="center"/>
            <w:hideMark/>
          </w:tcPr>
          <w:p w14:paraId="4E5149B0"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Regulation of TLR by endogenous ligand</w:t>
            </w:r>
          </w:p>
        </w:tc>
        <w:tc>
          <w:tcPr>
            <w:tcW w:w="640" w:type="dxa"/>
            <w:tcBorders>
              <w:top w:val="nil"/>
              <w:left w:val="nil"/>
              <w:bottom w:val="nil"/>
              <w:right w:val="nil"/>
            </w:tcBorders>
            <w:shd w:val="clear" w:color="auto" w:fill="auto"/>
            <w:noWrap/>
            <w:vAlign w:val="center"/>
            <w:hideMark/>
          </w:tcPr>
          <w:p w14:paraId="1F84B1D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2.12</w:t>
            </w:r>
          </w:p>
        </w:tc>
        <w:tc>
          <w:tcPr>
            <w:tcW w:w="820" w:type="dxa"/>
            <w:tcBorders>
              <w:top w:val="nil"/>
              <w:left w:val="nil"/>
              <w:bottom w:val="nil"/>
              <w:right w:val="nil"/>
            </w:tcBorders>
            <w:shd w:val="clear" w:color="auto" w:fill="auto"/>
            <w:noWrap/>
            <w:vAlign w:val="center"/>
            <w:hideMark/>
          </w:tcPr>
          <w:p w14:paraId="40A67757"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4D3D2B55"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1.60E-02</w:t>
            </w:r>
          </w:p>
        </w:tc>
        <w:tc>
          <w:tcPr>
            <w:tcW w:w="476" w:type="dxa"/>
            <w:tcBorders>
              <w:top w:val="nil"/>
              <w:left w:val="nil"/>
              <w:bottom w:val="nil"/>
              <w:right w:val="nil"/>
            </w:tcBorders>
            <w:shd w:val="clear" w:color="auto" w:fill="auto"/>
            <w:vAlign w:val="center"/>
            <w:hideMark/>
          </w:tcPr>
          <w:p w14:paraId="3EB436D8"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7</w:t>
            </w:r>
          </w:p>
        </w:tc>
        <w:tc>
          <w:tcPr>
            <w:tcW w:w="949" w:type="dxa"/>
            <w:tcBorders>
              <w:top w:val="nil"/>
              <w:left w:val="nil"/>
              <w:bottom w:val="nil"/>
              <w:right w:val="nil"/>
            </w:tcBorders>
            <w:shd w:val="clear" w:color="auto" w:fill="auto"/>
            <w:vAlign w:val="center"/>
            <w:hideMark/>
          </w:tcPr>
          <w:p w14:paraId="22A8C394"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CD14</w:t>
            </w:r>
          </w:p>
        </w:tc>
      </w:tr>
      <w:tr w:rsidR="00422317" w:rsidRPr="0071063E" w14:paraId="5BE02219" w14:textId="77777777" w:rsidTr="009A4D8B">
        <w:trPr>
          <w:trHeight w:val="290"/>
        </w:trPr>
        <w:tc>
          <w:tcPr>
            <w:tcW w:w="1080" w:type="dxa"/>
            <w:tcBorders>
              <w:top w:val="nil"/>
              <w:left w:val="nil"/>
              <w:bottom w:val="nil"/>
              <w:right w:val="nil"/>
            </w:tcBorders>
            <w:shd w:val="clear" w:color="auto" w:fill="auto"/>
            <w:noWrap/>
            <w:vAlign w:val="center"/>
            <w:hideMark/>
          </w:tcPr>
          <w:p w14:paraId="71CABB3C"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R-HSA-1236975</w:t>
            </w:r>
          </w:p>
        </w:tc>
        <w:tc>
          <w:tcPr>
            <w:tcW w:w="5400" w:type="dxa"/>
            <w:tcBorders>
              <w:top w:val="nil"/>
              <w:left w:val="nil"/>
              <w:bottom w:val="nil"/>
              <w:right w:val="nil"/>
            </w:tcBorders>
            <w:shd w:val="clear" w:color="auto" w:fill="auto"/>
            <w:noWrap/>
            <w:vAlign w:val="center"/>
            <w:hideMark/>
          </w:tcPr>
          <w:p w14:paraId="097DD075"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Antigen processing-Cross presentation</w:t>
            </w:r>
          </w:p>
        </w:tc>
        <w:tc>
          <w:tcPr>
            <w:tcW w:w="640" w:type="dxa"/>
            <w:tcBorders>
              <w:top w:val="nil"/>
              <w:left w:val="nil"/>
              <w:bottom w:val="nil"/>
              <w:right w:val="nil"/>
            </w:tcBorders>
            <w:shd w:val="clear" w:color="auto" w:fill="auto"/>
            <w:noWrap/>
            <w:vAlign w:val="center"/>
            <w:hideMark/>
          </w:tcPr>
          <w:p w14:paraId="3AB2BC18"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2.15</w:t>
            </w:r>
          </w:p>
        </w:tc>
        <w:tc>
          <w:tcPr>
            <w:tcW w:w="820" w:type="dxa"/>
            <w:tcBorders>
              <w:top w:val="nil"/>
              <w:left w:val="nil"/>
              <w:bottom w:val="nil"/>
              <w:right w:val="nil"/>
            </w:tcBorders>
            <w:shd w:val="clear" w:color="auto" w:fill="auto"/>
            <w:noWrap/>
            <w:vAlign w:val="center"/>
            <w:hideMark/>
          </w:tcPr>
          <w:p w14:paraId="75E6C945"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31C45321"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1.02E-02</w:t>
            </w:r>
          </w:p>
        </w:tc>
        <w:tc>
          <w:tcPr>
            <w:tcW w:w="476" w:type="dxa"/>
            <w:tcBorders>
              <w:top w:val="nil"/>
              <w:left w:val="nil"/>
              <w:bottom w:val="nil"/>
              <w:right w:val="nil"/>
            </w:tcBorders>
            <w:shd w:val="clear" w:color="auto" w:fill="auto"/>
            <w:vAlign w:val="center"/>
            <w:hideMark/>
          </w:tcPr>
          <w:p w14:paraId="53B5E497"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64</w:t>
            </w:r>
          </w:p>
        </w:tc>
        <w:tc>
          <w:tcPr>
            <w:tcW w:w="949" w:type="dxa"/>
            <w:tcBorders>
              <w:top w:val="nil"/>
              <w:left w:val="nil"/>
              <w:bottom w:val="nil"/>
              <w:right w:val="nil"/>
            </w:tcBorders>
            <w:shd w:val="clear" w:color="auto" w:fill="auto"/>
            <w:vAlign w:val="center"/>
            <w:hideMark/>
          </w:tcPr>
          <w:p w14:paraId="040F5943"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B2M</w:t>
            </w:r>
          </w:p>
        </w:tc>
      </w:tr>
      <w:tr w:rsidR="00422317" w:rsidRPr="0071063E" w14:paraId="6613E467" w14:textId="77777777" w:rsidTr="009A4D8B">
        <w:trPr>
          <w:trHeight w:val="290"/>
        </w:trPr>
        <w:tc>
          <w:tcPr>
            <w:tcW w:w="1080" w:type="dxa"/>
            <w:tcBorders>
              <w:top w:val="nil"/>
              <w:left w:val="nil"/>
              <w:bottom w:val="nil"/>
              <w:right w:val="nil"/>
            </w:tcBorders>
            <w:shd w:val="clear" w:color="auto" w:fill="auto"/>
            <w:noWrap/>
            <w:vAlign w:val="center"/>
            <w:hideMark/>
          </w:tcPr>
          <w:p w14:paraId="40891337"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R-HSA-72689</w:t>
            </w:r>
          </w:p>
        </w:tc>
        <w:tc>
          <w:tcPr>
            <w:tcW w:w="5400" w:type="dxa"/>
            <w:tcBorders>
              <w:top w:val="nil"/>
              <w:left w:val="nil"/>
              <w:bottom w:val="nil"/>
              <w:right w:val="nil"/>
            </w:tcBorders>
            <w:shd w:val="clear" w:color="auto" w:fill="auto"/>
            <w:noWrap/>
            <w:vAlign w:val="center"/>
            <w:hideMark/>
          </w:tcPr>
          <w:p w14:paraId="65B301AA"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Formation of a pool of free 40S subunits</w:t>
            </w:r>
          </w:p>
        </w:tc>
        <w:tc>
          <w:tcPr>
            <w:tcW w:w="640" w:type="dxa"/>
            <w:tcBorders>
              <w:top w:val="nil"/>
              <w:left w:val="nil"/>
              <w:bottom w:val="nil"/>
              <w:right w:val="nil"/>
            </w:tcBorders>
            <w:shd w:val="clear" w:color="auto" w:fill="auto"/>
            <w:noWrap/>
            <w:vAlign w:val="center"/>
            <w:hideMark/>
          </w:tcPr>
          <w:p w14:paraId="1F53CB0D"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2.18</w:t>
            </w:r>
          </w:p>
        </w:tc>
        <w:tc>
          <w:tcPr>
            <w:tcW w:w="820" w:type="dxa"/>
            <w:tcBorders>
              <w:top w:val="nil"/>
              <w:left w:val="nil"/>
              <w:bottom w:val="nil"/>
              <w:right w:val="nil"/>
            </w:tcBorders>
            <w:shd w:val="clear" w:color="auto" w:fill="auto"/>
            <w:noWrap/>
            <w:vAlign w:val="center"/>
            <w:hideMark/>
          </w:tcPr>
          <w:p w14:paraId="6CA16199"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062A2D69"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6.44E-03</w:t>
            </w:r>
          </w:p>
        </w:tc>
        <w:tc>
          <w:tcPr>
            <w:tcW w:w="476" w:type="dxa"/>
            <w:tcBorders>
              <w:top w:val="nil"/>
              <w:left w:val="nil"/>
              <w:bottom w:val="nil"/>
              <w:right w:val="nil"/>
            </w:tcBorders>
            <w:shd w:val="clear" w:color="auto" w:fill="auto"/>
            <w:vAlign w:val="center"/>
            <w:hideMark/>
          </w:tcPr>
          <w:p w14:paraId="1B1CCE51"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42</w:t>
            </w:r>
          </w:p>
        </w:tc>
        <w:tc>
          <w:tcPr>
            <w:tcW w:w="949" w:type="dxa"/>
            <w:tcBorders>
              <w:top w:val="nil"/>
              <w:left w:val="nil"/>
              <w:bottom w:val="nil"/>
              <w:right w:val="nil"/>
            </w:tcBorders>
            <w:shd w:val="clear" w:color="auto" w:fill="auto"/>
            <w:vAlign w:val="center"/>
            <w:hideMark/>
          </w:tcPr>
          <w:p w14:paraId="3B23C39B"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EIF3F</w:t>
            </w:r>
          </w:p>
        </w:tc>
      </w:tr>
      <w:tr w:rsidR="00422317" w:rsidRPr="0071063E" w14:paraId="3886ED85" w14:textId="77777777" w:rsidTr="009A4D8B">
        <w:trPr>
          <w:trHeight w:val="290"/>
        </w:trPr>
        <w:tc>
          <w:tcPr>
            <w:tcW w:w="1080" w:type="dxa"/>
            <w:tcBorders>
              <w:top w:val="nil"/>
              <w:left w:val="nil"/>
              <w:bottom w:val="nil"/>
              <w:right w:val="nil"/>
            </w:tcBorders>
            <w:shd w:val="clear" w:color="auto" w:fill="auto"/>
            <w:noWrap/>
            <w:vAlign w:val="center"/>
            <w:hideMark/>
          </w:tcPr>
          <w:p w14:paraId="242E2E1E"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R-HSA-446652</w:t>
            </w:r>
          </w:p>
        </w:tc>
        <w:tc>
          <w:tcPr>
            <w:tcW w:w="5400" w:type="dxa"/>
            <w:tcBorders>
              <w:top w:val="nil"/>
              <w:left w:val="nil"/>
              <w:bottom w:val="nil"/>
              <w:right w:val="nil"/>
            </w:tcBorders>
            <w:shd w:val="clear" w:color="auto" w:fill="auto"/>
            <w:noWrap/>
            <w:vAlign w:val="center"/>
            <w:hideMark/>
          </w:tcPr>
          <w:p w14:paraId="1AAC018D"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Interleukin-1 family signaling</w:t>
            </w:r>
          </w:p>
        </w:tc>
        <w:tc>
          <w:tcPr>
            <w:tcW w:w="640" w:type="dxa"/>
            <w:tcBorders>
              <w:top w:val="nil"/>
              <w:left w:val="nil"/>
              <w:bottom w:val="nil"/>
              <w:right w:val="nil"/>
            </w:tcBorders>
            <w:shd w:val="clear" w:color="auto" w:fill="auto"/>
            <w:noWrap/>
            <w:vAlign w:val="center"/>
            <w:hideMark/>
          </w:tcPr>
          <w:p w14:paraId="53C45118"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2.19</w:t>
            </w:r>
          </w:p>
        </w:tc>
        <w:tc>
          <w:tcPr>
            <w:tcW w:w="820" w:type="dxa"/>
            <w:tcBorders>
              <w:top w:val="nil"/>
              <w:left w:val="nil"/>
              <w:bottom w:val="nil"/>
              <w:right w:val="nil"/>
            </w:tcBorders>
            <w:shd w:val="clear" w:color="auto" w:fill="auto"/>
            <w:noWrap/>
            <w:vAlign w:val="center"/>
            <w:hideMark/>
          </w:tcPr>
          <w:p w14:paraId="2D67DB83"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045D099C"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5.88E-03</w:t>
            </w:r>
          </w:p>
        </w:tc>
        <w:tc>
          <w:tcPr>
            <w:tcW w:w="476" w:type="dxa"/>
            <w:tcBorders>
              <w:top w:val="nil"/>
              <w:left w:val="nil"/>
              <w:bottom w:val="nil"/>
              <w:right w:val="nil"/>
            </w:tcBorders>
            <w:shd w:val="clear" w:color="auto" w:fill="auto"/>
            <w:vAlign w:val="center"/>
            <w:hideMark/>
          </w:tcPr>
          <w:p w14:paraId="0046510F"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72</w:t>
            </w:r>
          </w:p>
        </w:tc>
        <w:tc>
          <w:tcPr>
            <w:tcW w:w="949" w:type="dxa"/>
            <w:tcBorders>
              <w:top w:val="nil"/>
              <w:left w:val="nil"/>
              <w:bottom w:val="nil"/>
              <w:right w:val="nil"/>
            </w:tcBorders>
            <w:shd w:val="clear" w:color="auto" w:fill="auto"/>
            <w:vAlign w:val="center"/>
            <w:hideMark/>
          </w:tcPr>
          <w:p w14:paraId="24A06672"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ALOX5</w:t>
            </w:r>
          </w:p>
        </w:tc>
      </w:tr>
      <w:tr w:rsidR="00422317" w:rsidRPr="0071063E" w14:paraId="1CEC9D31" w14:textId="77777777" w:rsidTr="009A4D8B">
        <w:trPr>
          <w:trHeight w:val="290"/>
        </w:trPr>
        <w:tc>
          <w:tcPr>
            <w:tcW w:w="1080" w:type="dxa"/>
            <w:tcBorders>
              <w:top w:val="nil"/>
              <w:left w:val="nil"/>
              <w:bottom w:val="nil"/>
              <w:right w:val="nil"/>
            </w:tcBorders>
            <w:shd w:val="clear" w:color="auto" w:fill="auto"/>
            <w:noWrap/>
            <w:vAlign w:val="center"/>
            <w:hideMark/>
          </w:tcPr>
          <w:p w14:paraId="2B52E1D5"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R-HSA-3214842</w:t>
            </w:r>
          </w:p>
        </w:tc>
        <w:tc>
          <w:tcPr>
            <w:tcW w:w="5400" w:type="dxa"/>
            <w:tcBorders>
              <w:top w:val="nil"/>
              <w:left w:val="nil"/>
              <w:bottom w:val="nil"/>
              <w:right w:val="nil"/>
            </w:tcBorders>
            <w:shd w:val="clear" w:color="auto" w:fill="auto"/>
            <w:noWrap/>
            <w:vAlign w:val="center"/>
            <w:hideMark/>
          </w:tcPr>
          <w:p w14:paraId="25AE6C0B"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HDMs demethylate histones</w:t>
            </w:r>
          </w:p>
        </w:tc>
        <w:tc>
          <w:tcPr>
            <w:tcW w:w="640" w:type="dxa"/>
            <w:tcBorders>
              <w:top w:val="nil"/>
              <w:left w:val="nil"/>
              <w:bottom w:val="nil"/>
              <w:right w:val="nil"/>
            </w:tcBorders>
            <w:shd w:val="clear" w:color="auto" w:fill="auto"/>
            <w:noWrap/>
            <w:vAlign w:val="center"/>
            <w:hideMark/>
          </w:tcPr>
          <w:p w14:paraId="2F73964C"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2.2</w:t>
            </w:r>
          </w:p>
        </w:tc>
        <w:tc>
          <w:tcPr>
            <w:tcW w:w="820" w:type="dxa"/>
            <w:tcBorders>
              <w:top w:val="nil"/>
              <w:left w:val="nil"/>
              <w:bottom w:val="nil"/>
              <w:right w:val="nil"/>
            </w:tcBorders>
            <w:shd w:val="clear" w:color="auto" w:fill="auto"/>
            <w:noWrap/>
            <w:vAlign w:val="center"/>
            <w:hideMark/>
          </w:tcPr>
          <w:p w14:paraId="0059B33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0C3CCAAE"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5.21E-03</w:t>
            </w:r>
          </w:p>
        </w:tc>
        <w:tc>
          <w:tcPr>
            <w:tcW w:w="476" w:type="dxa"/>
            <w:tcBorders>
              <w:top w:val="nil"/>
              <w:left w:val="nil"/>
              <w:bottom w:val="nil"/>
              <w:right w:val="nil"/>
            </w:tcBorders>
            <w:shd w:val="clear" w:color="auto" w:fill="auto"/>
            <w:vAlign w:val="center"/>
            <w:hideMark/>
          </w:tcPr>
          <w:p w14:paraId="13382133"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w:t>
            </w:r>
          </w:p>
        </w:tc>
        <w:tc>
          <w:tcPr>
            <w:tcW w:w="949" w:type="dxa"/>
            <w:tcBorders>
              <w:top w:val="nil"/>
              <w:left w:val="nil"/>
              <w:bottom w:val="nil"/>
              <w:right w:val="nil"/>
            </w:tcBorders>
            <w:shd w:val="clear" w:color="auto" w:fill="auto"/>
            <w:vAlign w:val="center"/>
            <w:hideMark/>
          </w:tcPr>
          <w:p w14:paraId="6B5E54EB"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KDM5D</w:t>
            </w:r>
          </w:p>
        </w:tc>
      </w:tr>
      <w:tr w:rsidR="00422317" w:rsidRPr="0071063E" w14:paraId="354E72AF" w14:textId="77777777" w:rsidTr="009A4D8B">
        <w:trPr>
          <w:trHeight w:val="290"/>
        </w:trPr>
        <w:tc>
          <w:tcPr>
            <w:tcW w:w="1080" w:type="dxa"/>
            <w:tcBorders>
              <w:top w:val="nil"/>
              <w:left w:val="nil"/>
              <w:bottom w:val="nil"/>
              <w:right w:val="nil"/>
            </w:tcBorders>
            <w:shd w:val="clear" w:color="auto" w:fill="auto"/>
            <w:noWrap/>
            <w:vAlign w:val="center"/>
            <w:hideMark/>
          </w:tcPr>
          <w:p w14:paraId="3C572C8E"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lastRenderedPageBreak/>
              <w:t>R-HSA-2408557</w:t>
            </w:r>
          </w:p>
        </w:tc>
        <w:tc>
          <w:tcPr>
            <w:tcW w:w="5400" w:type="dxa"/>
            <w:tcBorders>
              <w:top w:val="nil"/>
              <w:left w:val="nil"/>
              <w:bottom w:val="nil"/>
              <w:right w:val="nil"/>
            </w:tcBorders>
            <w:shd w:val="clear" w:color="auto" w:fill="auto"/>
            <w:noWrap/>
            <w:vAlign w:val="center"/>
            <w:hideMark/>
          </w:tcPr>
          <w:p w14:paraId="77550F8F"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Selenocysteine synthesis</w:t>
            </w:r>
          </w:p>
        </w:tc>
        <w:tc>
          <w:tcPr>
            <w:tcW w:w="640" w:type="dxa"/>
            <w:tcBorders>
              <w:top w:val="nil"/>
              <w:left w:val="nil"/>
              <w:bottom w:val="nil"/>
              <w:right w:val="nil"/>
            </w:tcBorders>
            <w:shd w:val="clear" w:color="auto" w:fill="auto"/>
            <w:noWrap/>
            <w:vAlign w:val="center"/>
            <w:hideMark/>
          </w:tcPr>
          <w:p w14:paraId="1542E833"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2.21</w:t>
            </w:r>
          </w:p>
        </w:tc>
        <w:tc>
          <w:tcPr>
            <w:tcW w:w="820" w:type="dxa"/>
            <w:tcBorders>
              <w:top w:val="nil"/>
              <w:left w:val="nil"/>
              <w:bottom w:val="nil"/>
              <w:right w:val="nil"/>
            </w:tcBorders>
            <w:shd w:val="clear" w:color="auto" w:fill="auto"/>
            <w:noWrap/>
            <w:vAlign w:val="center"/>
            <w:hideMark/>
          </w:tcPr>
          <w:p w14:paraId="42D29AC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2487E117"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4.19E-03</w:t>
            </w:r>
          </w:p>
        </w:tc>
        <w:tc>
          <w:tcPr>
            <w:tcW w:w="476" w:type="dxa"/>
            <w:tcBorders>
              <w:top w:val="nil"/>
              <w:left w:val="nil"/>
              <w:bottom w:val="nil"/>
              <w:right w:val="nil"/>
            </w:tcBorders>
            <w:shd w:val="clear" w:color="auto" w:fill="auto"/>
            <w:vAlign w:val="center"/>
            <w:hideMark/>
          </w:tcPr>
          <w:p w14:paraId="0BD2F651"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41</w:t>
            </w:r>
          </w:p>
        </w:tc>
        <w:tc>
          <w:tcPr>
            <w:tcW w:w="949" w:type="dxa"/>
            <w:tcBorders>
              <w:top w:val="nil"/>
              <w:left w:val="nil"/>
              <w:bottom w:val="nil"/>
              <w:right w:val="nil"/>
            </w:tcBorders>
            <w:shd w:val="clear" w:color="auto" w:fill="auto"/>
            <w:vAlign w:val="center"/>
            <w:hideMark/>
          </w:tcPr>
          <w:p w14:paraId="3740356D"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RPL18</w:t>
            </w:r>
          </w:p>
        </w:tc>
      </w:tr>
      <w:tr w:rsidR="00422317" w:rsidRPr="0071063E" w14:paraId="285D3900" w14:textId="77777777" w:rsidTr="009A4D8B">
        <w:trPr>
          <w:trHeight w:val="290"/>
        </w:trPr>
        <w:tc>
          <w:tcPr>
            <w:tcW w:w="1080" w:type="dxa"/>
            <w:tcBorders>
              <w:top w:val="nil"/>
              <w:left w:val="nil"/>
              <w:bottom w:val="nil"/>
              <w:right w:val="nil"/>
            </w:tcBorders>
            <w:shd w:val="clear" w:color="auto" w:fill="auto"/>
            <w:noWrap/>
            <w:vAlign w:val="center"/>
            <w:hideMark/>
          </w:tcPr>
          <w:p w14:paraId="1D92867B"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R-HSA-1236974</w:t>
            </w:r>
          </w:p>
        </w:tc>
        <w:tc>
          <w:tcPr>
            <w:tcW w:w="5400" w:type="dxa"/>
            <w:tcBorders>
              <w:top w:val="nil"/>
              <w:left w:val="nil"/>
              <w:bottom w:val="nil"/>
              <w:right w:val="nil"/>
            </w:tcBorders>
            <w:shd w:val="clear" w:color="auto" w:fill="auto"/>
            <w:noWrap/>
            <w:vAlign w:val="center"/>
            <w:hideMark/>
          </w:tcPr>
          <w:p w14:paraId="193DED89"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ER-Phagosome pathway</w:t>
            </w:r>
          </w:p>
        </w:tc>
        <w:tc>
          <w:tcPr>
            <w:tcW w:w="640" w:type="dxa"/>
            <w:tcBorders>
              <w:top w:val="nil"/>
              <w:left w:val="nil"/>
              <w:bottom w:val="nil"/>
              <w:right w:val="nil"/>
            </w:tcBorders>
            <w:shd w:val="clear" w:color="auto" w:fill="auto"/>
            <w:noWrap/>
            <w:vAlign w:val="center"/>
            <w:hideMark/>
          </w:tcPr>
          <w:p w14:paraId="77CE53DE"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2.22</w:t>
            </w:r>
          </w:p>
        </w:tc>
        <w:tc>
          <w:tcPr>
            <w:tcW w:w="820" w:type="dxa"/>
            <w:tcBorders>
              <w:top w:val="nil"/>
              <w:left w:val="nil"/>
              <w:bottom w:val="nil"/>
              <w:right w:val="nil"/>
            </w:tcBorders>
            <w:shd w:val="clear" w:color="auto" w:fill="auto"/>
            <w:noWrap/>
            <w:vAlign w:val="center"/>
            <w:hideMark/>
          </w:tcPr>
          <w:p w14:paraId="41746735"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29A823F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2.94E-03</w:t>
            </w:r>
          </w:p>
        </w:tc>
        <w:tc>
          <w:tcPr>
            <w:tcW w:w="476" w:type="dxa"/>
            <w:tcBorders>
              <w:top w:val="nil"/>
              <w:left w:val="nil"/>
              <w:bottom w:val="nil"/>
              <w:right w:val="nil"/>
            </w:tcBorders>
            <w:shd w:val="clear" w:color="auto" w:fill="auto"/>
            <w:vAlign w:val="center"/>
            <w:hideMark/>
          </w:tcPr>
          <w:p w14:paraId="327867B0"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58</w:t>
            </w:r>
          </w:p>
        </w:tc>
        <w:tc>
          <w:tcPr>
            <w:tcW w:w="949" w:type="dxa"/>
            <w:tcBorders>
              <w:top w:val="nil"/>
              <w:left w:val="nil"/>
              <w:bottom w:val="nil"/>
              <w:right w:val="nil"/>
            </w:tcBorders>
            <w:shd w:val="clear" w:color="auto" w:fill="auto"/>
            <w:vAlign w:val="center"/>
            <w:hideMark/>
          </w:tcPr>
          <w:p w14:paraId="502EA42D"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B2M</w:t>
            </w:r>
          </w:p>
        </w:tc>
      </w:tr>
      <w:tr w:rsidR="00422317" w:rsidRPr="0071063E" w14:paraId="60A98E0A" w14:textId="77777777" w:rsidTr="009A4D8B">
        <w:trPr>
          <w:trHeight w:val="290"/>
        </w:trPr>
        <w:tc>
          <w:tcPr>
            <w:tcW w:w="1080" w:type="dxa"/>
            <w:tcBorders>
              <w:top w:val="nil"/>
              <w:left w:val="nil"/>
              <w:bottom w:val="nil"/>
              <w:right w:val="nil"/>
            </w:tcBorders>
            <w:shd w:val="clear" w:color="auto" w:fill="auto"/>
            <w:noWrap/>
            <w:vAlign w:val="center"/>
            <w:hideMark/>
          </w:tcPr>
          <w:p w14:paraId="1B6088FF"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R-HSA-975956</w:t>
            </w:r>
          </w:p>
        </w:tc>
        <w:tc>
          <w:tcPr>
            <w:tcW w:w="5400" w:type="dxa"/>
            <w:tcBorders>
              <w:top w:val="nil"/>
              <w:left w:val="nil"/>
              <w:bottom w:val="nil"/>
              <w:right w:val="nil"/>
            </w:tcBorders>
            <w:shd w:val="clear" w:color="auto" w:fill="auto"/>
            <w:noWrap/>
            <w:vAlign w:val="center"/>
            <w:hideMark/>
          </w:tcPr>
          <w:p w14:paraId="617469DD"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Nonsense Mediated Decay (NMD) independent of the Exon Junction Complex (EJC)</w:t>
            </w:r>
          </w:p>
        </w:tc>
        <w:tc>
          <w:tcPr>
            <w:tcW w:w="640" w:type="dxa"/>
            <w:tcBorders>
              <w:top w:val="nil"/>
              <w:left w:val="nil"/>
              <w:bottom w:val="nil"/>
              <w:right w:val="nil"/>
            </w:tcBorders>
            <w:shd w:val="clear" w:color="auto" w:fill="auto"/>
            <w:noWrap/>
            <w:vAlign w:val="center"/>
            <w:hideMark/>
          </w:tcPr>
          <w:p w14:paraId="4A0E2B3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2.24</w:t>
            </w:r>
          </w:p>
        </w:tc>
        <w:tc>
          <w:tcPr>
            <w:tcW w:w="820" w:type="dxa"/>
            <w:tcBorders>
              <w:top w:val="nil"/>
              <w:left w:val="nil"/>
              <w:bottom w:val="nil"/>
              <w:right w:val="nil"/>
            </w:tcBorders>
            <w:shd w:val="clear" w:color="auto" w:fill="auto"/>
            <w:noWrap/>
            <w:vAlign w:val="center"/>
            <w:hideMark/>
          </w:tcPr>
          <w:p w14:paraId="1C9C8DFC"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3CFFCE7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3.03E-03</w:t>
            </w:r>
          </w:p>
        </w:tc>
        <w:tc>
          <w:tcPr>
            <w:tcW w:w="476" w:type="dxa"/>
            <w:tcBorders>
              <w:top w:val="nil"/>
              <w:left w:val="nil"/>
              <w:bottom w:val="nil"/>
              <w:right w:val="nil"/>
            </w:tcBorders>
            <w:shd w:val="clear" w:color="auto" w:fill="auto"/>
            <w:vAlign w:val="center"/>
            <w:hideMark/>
          </w:tcPr>
          <w:p w14:paraId="3C9FB359"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41</w:t>
            </w:r>
          </w:p>
        </w:tc>
        <w:tc>
          <w:tcPr>
            <w:tcW w:w="949" w:type="dxa"/>
            <w:tcBorders>
              <w:top w:val="nil"/>
              <w:left w:val="nil"/>
              <w:bottom w:val="nil"/>
              <w:right w:val="nil"/>
            </w:tcBorders>
            <w:shd w:val="clear" w:color="auto" w:fill="auto"/>
            <w:vAlign w:val="center"/>
            <w:hideMark/>
          </w:tcPr>
          <w:p w14:paraId="55B01F31"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ETF1</w:t>
            </w:r>
          </w:p>
        </w:tc>
      </w:tr>
      <w:tr w:rsidR="00422317" w:rsidRPr="0071063E" w14:paraId="5F0FCD07" w14:textId="77777777" w:rsidTr="009A4D8B">
        <w:trPr>
          <w:trHeight w:val="290"/>
        </w:trPr>
        <w:tc>
          <w:tcPr>
            <w:tcW w:w="1080" w:type="dxa"/>
            <w:tcBorders>
              <w:top w:val="nil"/>
              <w:left w:val="nil"/>
              <w:bottom w:val="nil"/>
              <w:right w:val="nil"/>
            </w:tcBorders>
            <w:shd w:val="clear" w:color="auto" w:fill="auto"/>
            <w:noWrap/>
            <w:vAlign w:val="center"/>
            <w:hideMark/>
          </w:tcPr>
          <w:p w14:paraId="63BAFD68"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R-HSA-72764</w:t>
            </w:r>
          </w:p>
        </w:tc>
        <w:tc>
          <w:tcPr>
            <w:tcW w:w="5400" w:type="dxa"/>
            <w:tcBorders>
              <w:top w:val="nil"/>
              <w:left w:val="nil"/>
              <w:bottom w:val="nil"/>
              <w:right w:val="nil"/>
            </w:tcBorders>
            <w:shd w:val="clear" w:color="auto" w:fill="auto"/>
            <w:noWrap/>
            <w:vAlign w:val="center"/>
            <w:hideMark/>
          </w:tcPr>
          <w:p w14:paraId="17986E94"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Eukaryotic Translation Termination</w:t>
            </w:r>
          </w:p>
        </w:tc>
        <w:tc>
          <w:tcPr>
            <w:tcW w:w="640" w:type="dxa"/>
            <w:tcBorders>
              <w:top w:val="nil"/>
              <w:left w:val="nil"/>
              <w:bottom w:val="nil"/>
              <w:right w:val="nil"/>
            </w:tcBorders>
            <w:shd w:val="clear" w:color="auto" w:fill="auto"/>
            <w:noWrap/>
            <w:vAlign w:val="center"/>
            <w:hideMark/>
          </w:tcPr>
          <w:p w14:paraId="4DD6D78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2.25</w:t>
            </w:r>
          </w:p>
        </w:tc>
        <w:tc>
          <w:tcPr>
            <w:tcW w:w="820" w:type="dxa"/>
            <w:tcBorders>
              <w:top w:val="nil"/>
              <w:left w:val="nil"/>
              <w:bottom w:val="nil"/>
              <w:right w:val="nil"/>
            </w:tcBorders>
            <w:shd w:val="clear" w:color="auto" w:fill="auto"/>
            <w:noWrap/>
            <w:vAlign w:val="center"/>
            <w:hideMark/>
          </w:tcPr>
          <w:p w14:paraId="4617B6AE"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16C7FA1E"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2.52E-03</w:t>
            </w:r>
          </w:p>
        </w:tc>
        <w:tc>
          <w:tcPr>
            <w:tcW w:w="476" w:type="dxa"/>
            <w:tcBorders>
              <w:top w:val="nil"/>
              <w:left w:val="nil"/>
              <w:bottom w:val="nil"/>
              <w:right w:val="nil"/>
            </w:tcBorders>
            <w:shd w:val="clear" w:color="auto" w:fill="auto"/>
            <w:vAlign w:val="center"/>
            <w:hideMark/>
          </w:tcPr>
          <w:p w14:paraId="10D320A0"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41</w:t>
            </w:r>
          </w:p>
        </w:tc>
        <w:tc>
          <w:tcPr>
            <w:tcW w:w="949" w:type="dxa"/>
            <w:tcBorders>
              <w:top w:val="nil"/>
              <w:left w:val="nil"/>
              <w:bottom w:val="nil"/>
              <w:right w:val="nil"/>
            </w:tcBorders>
            <w:shd w:val="clear" w:color="auto" w:fill="auto"/>
            <w:vAlign w:val="center"/>
            <w:hideMark/>
          </w:tcPr>
          <w:p w14:paraId="0E9757CB"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RPL21</w:t>
            </w:r>
          </w:p>
        </w:tc>
      </w:tr>
      <w:tr w:rsidR="00422317" w:rsidRPr="0071063E" w14:paraId="03F54988" w14:textId="77777777" w:rsidTr="009A4D8B">
        <w:trPr>
          <w:trHeight w:val="290"/>
        </w:trPr>
        <w:tc>
          <w:tcPr>
            <w:tcW w:w="1080" w:type="dxa"/>
            <w:tcBorders>
              <w:top w:val="nil"/>
              <w:left w:val="nil"/>
              <w:bottom w:val="nil"/>
              <w:right w:val="nil"/>
            </w:tcBorders>
            <w:shd w:val="clear" w:color="auto" w:fill="auto"/>
            <w:noWrap/>
            <w:vAlign w:val="center"/>
            <w:hideMark/>
          </w:tcPr>
          <w:p w14:paraId="7C396DEA"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R-HSA-156902</w:t>
            </w:r>
          </w:p>
        </w:tc>
        <w:tc>
          <w:tcPr>
            <w:tcW w:w="5400" w:type="dxa"/>
            <w:tcBorders>
              <w:top w:val="nil"/>
              <w:left w:val="nil"/>
              <w:bottom w:val="nil"/>
              <w:right w:val="nil"/>
            </w:tcBorders>
            <w:shd w:val="clear" w:color="auto" w:fill="auto"/>
            <w:noWrap/>
            <w:vAlign w:val="center"/>
            <w:hideMark/>
          </w:tcPr>
          <w:p w14:paraId="423AAB2F"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Peptide chain elongation</w:t>
            </w:r>
          </w:p>
        </w:tc>
        <w:tc>
          <w:tcPr>
            <w:tcW w:w="640" w:type="dxa"/>
            <w:tcBorders>
              <w:top w:val="nil"/>
              <w:left w:val="nil"/>
              <w:bottom w:val="nil"/>
              <w:right w:val="nil"/>
            </w:tcBorders>
            <w:shd w:val="clear" w:color="auto" w:fill="auto"/>
            <w:noWrap/>
            <w:vAlign w:val="center"/>
            <w:hideMark/>
          </w:tcPr>
          <w:p w14:paraId="5FC6099B"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2.27</w:t>
            </w:r>
          </w:p>
        </w:tc>
        <w:tc>
          <w:tcPr>
            <w:tcW w:w="820" w:type="dxa"/>
            <w:tcBorders>
              <w:top w:val="nil"/>
              <w:left w:val="nil"/>
              <w:bottom w:val="nil"/>
              <w:right w:val="nil"/>
            </w:tcBorders>
            <w:shd w:val="clear" w:color="auto" w:fill="auto"/>
            <w:noWrap/>
            <w:vAlign w:val="center"/>
            <w:hideMark/>
          </w:tcPr>
          <w:p w14:paraId="4B6B6FD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73AED14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7.35E-04</w:t>
            </w:r>
          </w:p>
        </w:tc>
        <w:tc>
          <w:tcPr>
            <w:tcW w:w="476" w:type="dxa"/>
            <w:tcBorders>
              <w:top w:val="nil"/>
              <w:left w:val="nil"/>
              <w:bottom w:val="nil"/>
              <w:right w:val="nil"/>
            </w:tcBorders>
            <w:shd w:val="clear" w:color="auto" w:fill="auto"/>
            <w:vAlign w:val="center"/>
            <w:hideMark/>
          </w:tcPr>
          <w:p w14:paraId="149FEE95"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40</w:t>
            </w:r>
          </w:p>
        </w:tc>
        <w:tc>
          <w:tcPr>
            <w:tcW w:w="949" w:type="dxa"/>
            <w:tcBorders>
              <w:top w:val="nil"/>
              <w:left w:val="nil"/>
              <w:bottom w:val="nil"/>
              <w:right w:val="nil"/>
            </w:tcBorders>
            <w:shd w:val="clear" w:color="auto" w:fill="auto"/>
            <w:vAlign w:val="center"/>
            <w:hideMark/>
          </w:tcPr>
          <w:p w14:paraId="569096C8"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RPL18</w:t>
            </w:r>
          </w:p>
        </w:tc>
      </w:tr>
      <w:tr w:rsidR="00422317" w:rsidRPr="0071063E" w14:paraId="6AA51118" w14:textId="77777777" w:rsidTr="009A4D8B">
        <w:trPr>
          <w:trHeight w:val="290"/>
        </w:trPr>
        <w:tc>
          <w:tcPr>
            <w:tcW w:w="1080" w:type="dxa"/>
            <w:tcBorders>
              <w:top w:val="nil"/>
              <w:left w:val="nil"/>
              <w:bottom w:val="nil"/>
              <w:right w:val="nil"/>
            </w:tcBorders>
            <w:shd w:val="clear" w:color="auto" w:fill="auto"/>
            <w:noWrap/>
            <w:vAlign w:val="center"/>
            <w:hideMark/>
          </w:tcPr>
          <w:p w14:paraId="741295D5"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R-HSA-192823</w:t>
            </w:r>
          </w:p>
        </w:tc>
        <w:tc>
          <w:tcPr>
            <w:tcW w:w="5400" w:type="dxa"/>
            <w:tcBorders>
              <w:top w:val="nil"/>
              <w:left w:val="nil"/>
              <w:bottom w:val="nil"/>
              <w:right w:val="nil"/>
            </w:tcBorders>
            <w:shd w:val="clear" w:color="auto" w:fill="auto"/>
            <w:noWrap/>
            <w:vAlign w:val="center"/>
            <w:hideMark/>
          </w:tcPr>
          <w:p w14:paraId="080B0BC3"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Viral mRNA Translation</w:t>
            </w:r>
          </w:p>
        </w:tc>
        <w:tc>
          <w:tcPr>
            <w:tcW w:w="640" w:type="dxa"/>
            <w:tcBorders>
              <w:top w:val="nil"/>
              <w:left w:val="nil"/>
              <w:bottom w:val="nil"/>
              <w:right w:val="nil"/>
            </w:tcBorders>
            <w:shd w:val="clear" w:color="auto" w:fill="auto"/>
            <w:noWrap/>
            <w:vAlign w:val="center"/>
            <w:hideMark/>
          </w:tcPr>
          <w:p w14:paraId="2ACEE33A"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2.29</w:t>
            </w:r>
          </w:p>
        </w:tc>
        <w:tc>
          <w:tcPr>
            <w:tcW w:w="820" w:type="dxa"/>
            <w:tcBorders>
              <w:top w:val="nil"/>
              <w:left w:val="nil"/>
              <w:bottom w:val="nil"/>
              <w:right w:val="nil"/>
            </w:tcBorders>
            <w:shd w:val="clear" w:color="auto" w:fill="auto"/>
            <w:noWrap/>
            <w:vAlign w:val="center"/>
            <w:hideMark/>
          </w:tcPr>
          <w:p w14:paraId="5DEFE210"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56C07047"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4.41E-04</w:t>
            </w:r>
          </w:p>
        </w:tc>
        <w:tc>
          <w:tcPr>
            <w:tcW w:w="476" w:type="dxa"/>
            <w:tcBorders>
              <w:top w:val="nil"/>
              <w:left w:val="nil"/>
              <w:bottom w:val="nil"/>
              <w:right w:val="nil"/>
            </w:tcBorders>
            <w:shd w:val="clear" w:color="auto" w:fill="auto"/>
            <w:vAlign w:val="center"/>
            <w:hideMark/>
          </w:tcPr>
          <w:p w14:paraId="2FA04649"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40</w:t>
            </w:r>
          </w:p>
        </w:tc>
        <w:tc>
          <w:tcPr>
            <w:tcW w:w="949" w:type="dxa"/>
            <w:tcBorders>
              <w:top w:val="nil"/>
              <w:left w:val="nil"/>
              <w:bottom w:val="nil"/>
              <w:right w:val="nil"/>
            </w:tcBorders>
            <w:shd w:val="clear" w:color="auto" w:fill="auto"/>
            <w:vAlign w:val="center"/>
            <w:hideMark/>
          </w:tcPr>
          <w:p w14:paraId="32B526FA"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RPL18A</w:t>
            </w:r>
          </w:p>
        </w:tc>
      </w:tr>
      <w:tr w:rsidR="00422317" w:rsidRPr="0071063E" w14:paraId="261A9532" w14:textId="77777777" w:rsidTr="009A4D8B">
        <w:trPr>
          <w:trHeight w:val="290"/>
        </w:trPr>
        <w:tc>
          <w:tcPr>
            <w:tcW w:w="1080" w:type="dxa"/>
            <w:tcBorders>
              <w:top w:val="nil"/>
              <w:left w:val="nil"/>
              <w:bottom w:val="nil"/>
              <w:right w:val="nil"/>
            </w:tcBorders>
            <w:shd w:val="clear" w:color="auto" w:fill="auto"/>
            <w:noWrap/>
            <w:vAlign w:val="center"/>
            <w:hideMark/>
          </w:tcPr>
          <w:p w14:paraId="598DC279"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R-HSA-1799339</w:t>
            </w:r>
          </w:p>
        </w:tc>
        <w:tc>
          <w:tcPr>
            <w:tcW w:w="5400" w:type="dxa"/>
            <w:tcBorders>
              <w:top w:val="nil"/>
              <w:left w:val="nil"/>
              <w:bottom w:val="nil"/>
              <w:right w:val="nil"/>
            </w:tcBorders>
            <w:shd w:val="clear" w:color="auto" w:fill="auto"/>
            <w:noWrap/>
            <w:vAlign w:val="center"/>
            <w:hideMark/>
          </w:tcPr>
          <w:p w14:paraId="2E6A865B"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SRP-dependent cotranslational protein targeting to membrane</w:t>
            </w:r>
          </w:p>
        </w:tc>
        <w:tc>
          <w:tcPr>
            <w:tcW w:w="640" w:type="dxa"/>
            <w:tcBorders>
              <w:top w:val="nil"/>
              <w:left w:val="nil"/>
              <w:bottom w:val="nil"/>
              <w:right w:val="nil"/>
            </w:tcBorders>
            <w:shd w:val="clear" w:color="auto" w:fill="auto"/>
            <w:noWrap/>
            <w:vAlign w:val="center"/>
            <w:hideMark/>
          </w:tcPr>
          <w:p w14:paraId="47B12833"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2.3</w:t>
            </w:r>
          </w:p>
        </w:tc>
        <w:tc>
          <w:tcPr>
            <w:tcW w:w="820" w:type="dxa"/>
            <w:tcBorders>
              <w:top w:val="nil"/>
              <w:left w:val="nil"/>
              <w:bottom w:val="nil"/>
              <w:right w:val="nil"/>
            </w:tcBorders>
            <w:shd w:val="clear" w:color="auto" w:fill="auto"/>
            <w:noWrap/>
            <w:vAlign w:val="center"/>
            <w:hideMark/>
          </w:tcPr>
          <w:p w14:paraId="72600FE1"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6A4E2565"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5.51E-04</w:t>
            </w:r>
          </w:p>
        </w:tc>
        <w:tc>
          <w:tcPr>
            <w:tcW w:w="476" w:type="dxa"/>
            <w:tcBorders>
              <w:top w:val="nil"/>
              <w:left w:val="nil"/>
              <w:bottom w:val="nil"/>
              <w:right w:val="nil"/>
            </w:tcBorders>
            <w:shd w:val="clear" w:color="auto" w:fill="auto"/>
            <w:vAlign w:val="center"/>
            <w:hideMark/>
          </w:tcPr>
          <w:p w14:paraId="52FD7ADE"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77</w:t>
            </w:r>
          </w:p>
        </w:tc>
        <w:tc>
          <w:tcPr>
            <w:tcW w:w="949" w:type="dxa"/>
            <w:tcBorders>
              <w:top w:val="nil"/>
              <w:left w:val="nil"/>
              <w:bottom w:val="nil"/>
              <w:right w:val="nil"/>
            </w:tcBorders>
            <w:shd w:val="clear" w:color="auto" w:fill="auto"/>
            <w:vAlign w:val="center"/>
            <w:hideMark/>
          </w:tcPr>
          <w:p w14:paraId="615F750E"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DDOST</w:t>
            </w:r>
          </w:p>
        </w:tc>
      </w:tr>
      <w:tr w:rsidR="00422317" w:rsidRPr="0071063E" w14:paraId="780132B5" w14:textId="77777777" w:rsidTr="009A4D8B">
        <w:trPr>
          <w:trHeight w:val="290"/>
        </w:trPr>
        <w:tc>
          <w:tcPr>
            <w:tcW w:w="1080" w:type="dxa"/>
            <w:tcBorders>
              <w:top w:val="nil"/>
              <w:left w:val="nil"/>
              <w:bottom w:val="nil"/>
              <w:right w:val="nil"/>
            </w:tcBorders>
            <w:shd w:val="clear" w:color="auto" w:fill="auto"/>
            <w:noWrap/>
            <w:vAlign w:val="center"/>
            <w:hideMark/>
          </w:tcPr>
          <w:p w14:paraId="64DA6359"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R-HSA-156842</w:t>
            </w:r>
          </w:p>
        </w:tc>
        <w:tc>
          <w:tcPr>
            <w:tcW w:w="5400" w:type="dxa"/>
            <w:tcBorders>
              <w:top w:val="nil"/>
              <w:left w:val="nil"/>
              <w:bottom w:val="nil"/>
              <w:right w:val="nil"/>
            </w:tcBorders>
            <w:shd w:val="clear" w:color="auto" w:fill="auto"/>
            <w:noWrap/>
            <w:vAlign w:val="center"/>
            <w:hideMark/>
          </w:tcPr>
          <w:p w14:paraId="29223269"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Eukaryotic Translation Elongation</w:t>
            </w:r>
          </w:p>
        </w:tc>
        <w:tc>
          <w:tcPr>
            <w:tcW w:w="640" w:type="dxa"/>
            <w:tcBorders>
              <w:top w:val="nil"/>
              <w:left w:val="nil"/>
              <w:bottom w:val="nil"/>
              <w:right w:val="nil"/>
            </w:tcBorders>
            <w:shd w:val="clear" w:color="auto" w:fill="auto"/>
            <w:noWrap/>
            <w:vAlign w:val="center"/>
            <w:hideMark/>
          </w:tcPr>
          <w:p w14:paraId="1FF4C14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2.3</w:t>
            </w:r>
          </w:p>
        </w:tc>
        <w:tc>
          <w:tcPr>
            <w:tcW w:w="820" w:type="dxa"/>
            <w:tcBorders>
              <w:top w:val="nil"/>
              <w:left w:val="nil"/>
              <w:bottom w:val="nil"/>
              <w:right w:val="nil"/>
            </w:tcBorders>
            <w:shd w:val="clear" w:color="auto" w:fill="auto"/>
            <w:noWrap/>
            <w:vAlign w:val="center"/>
            <w:hideMark/>
          </w:tcPr>
          <w:p w14:paraId="0BA6D60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1A6D5DE1"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7.35E-04</w:t>
            </w:r>
          </w:p>
        </w:tc>
        <w:tc>
          <w:tcPr>
            <w:tcW w:w="476" w:type="dxa"/>
            <w:tcBorders>
              <w:top w:val="nil"/>
              <w:left w:val="nil"/>
              <w:bottom w:val="nil"/>
              <w:right w:val="nil"/>
            </w:tcBorders>
            <w:shd w:val="clear" w:color="auto" w:fill="auto"/>
            <w:vAlign w:val="center"/>
            <w:hideMark/>
          </w:tcPr>
          <w:p w14:paraId="70B72EF7"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41</w:t>
            </w:r>
          </w:p>
        </w:tc>
        <w:tc>
          <w:tcPr>
            <w:tcW w:w="949" w:type="dxa"/>
            <w:tcBorders>
              <w:top w:val="nil"/>
              <w:left w:val="nil"/>
              <w:bottom w:val="nil"/>
              <w:right w:val="nil"/>
            </w:tcBorders>
            <w:shd w:val="clear" w:color="auto" w:fill="auto"/>
            <w:vAlign w:val="center"/>
            <w:hideMark/>
          </w:tcPr>
          <w:p w14:paraId="3E91BCB5"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EEF1A2</w:t>
            </w:r>
          </w:p>
        </w:tc>
      </w:tr>
      <w:tr w:rsidR="00422317" w:rsidRPr="0071063E" w14:paraId="0E1F1447" w14:textId="77777777" w:rsidTr="009A4D8B">
        <w:trPr>
          <w:trHeight w:val="290"/>
        </w:trPr>
        <w:tc>
          <w:tcPr>
            <w:tcW w:w="1080" w:type="dxa"/>
            <w:tcBorders>
              <w:top w:val="nil"/>
              <w:left w:val="nil"/>
              <w:bottom w:val="nil"/>
              <w:right w:val="nil"/>
            </w:tcBorders>
            <w:shd w:val="clear" w:color="auto" w:fill="auto"/>
            <w:noWrap/>
            <w:vAlign w:val="center"/>
            <w:hideMark/>
          </w:tcPr>
          <w:p w14:paraId="61034A7B"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R-HSA-6805567</w:t>
            </w:r>
          </w:p>
        </w:tc>
        <w:tc>
          <w:tcPr>
            <w:tcW w:w="5400" w:type="dxa"/>
            <w:tcBorders>
              <w:top w:val="nil"/>
              <w:left w:val="nil"/>
              <w:bottom w:val="nil"/>
              <w:right w:val="nil"/>
            </w:tcBorders>
            <w:shd w:val="clear" w:color="auto" w:fill="auto"/>
            <w:noWrap/>
            <w:vAlign w:val="center"/>
            <w:hideMark/>
          </w:tcPr>
          <w:p w14:paraId="564D2CEB"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Keratinization</w:t>
            </w:r>
          </w:p>
        </w:tc>
        <w:tc>
          <w:tcPr>
            <w:tcW w:w="640" w:type="dxa"/>
            <w:tcBorders>
              <w:top w:val="nil"/>
              <w:left w:val="nil"/>
              <w:bottom w:val="nil"/>
              <w:right w:val="nil"/>
            </w:tcBorders>
            <w:shd w:val="clear" w:color="auto" w:fill="auto"/>
            <w:noWrap/>
            <w:vAlign w:val="center"/>
            <w:hideMark/>
          </w:tcPr>
          <w:p w14:paraId="69C1243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2.83</w:t>
            </w:r>
          </w:p>
        </w:tc>
        <w:tc>
          <w:tcPr>
            <w:tcW w:w="820" w:type="dxa"/>
            <w:tcBorders>
              <w:top w:val="nil"/>
              <w:left w:val="nil"/>
              <w:bottom w:val="nil"/>
              <w:right w:val="nil"/>
            </w:tcBorders>
            <w:shd w:val="clear" w:color="auto" w:fill="auto"/>
            <w:noWrap/>
            <w:vAlign w:val="center"/>
            <w:hideMark/>
          </w:tcPr>
          <w:p w14:paraId="31971A9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nil"/>
              <w:right w:val="nil"/>
            </w:tcBorders>
            <w:shd w:val="clear" w:color="auto" w:fill="auto"/>
            <w:noWrap/>
            <w:vAlign w:val="center"/>
            <w:hideMark/>
          </w:tcPr>
          <w:p w14:paraId="0CE3C6B6"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476" w:type="dxa"/>
            <w:tcBorders>
              <w:top w:val="nil"/>
              <w:left w:val="nil"/>
              <w:bottom w:val="nil"/>
              <w:right w:val="nil"/>
            </w:tcBorders>
            <w:shd w:val="clear" w:color="auto" w:fill="auto"/>
            <w:vAlign w:val="center"/>
            <w:hideMark/>
          </w:tcPr>
          <w:p w14:paraId="194ADBE8"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34</w:t>
            </w:r>
          </w:p>
        </w:tc>
        <w:tc>
          <w:tcPr>
            <w:tcW w:w="949" w:type="dxa"/>
            <w:tcBorders>
              <w:top w:val="nil"/>
              <w:left w:val="nil"/>
              <w:bottom w:val="nil"/>
              <w:right w:val="nil"/>
            </w:tcBorders>
            <w:shd w:val="clear" w:color="auto" w:fill="auto"/>
            <w:vAlign w:val="center"/>
            <w:hideMark/>
          </w:tcPr>
          <w:p w14:paraId="67E31810"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CDSN</w:t>
            </w:r>
          </w:p>
        </w:tc>
      </w:tr>
      <w:tr w:rsidR="00422317" w:rsidRPr="0071063E" w14:paraId="1D2A3318" w14:textId="77777777" w:rsidTr="009A4D8B">
        <w:trPr>
          <w:trHeight w:val="300"/>
        </w:trPr>
        <w:tc>
          <w:tcPr>
            <w:tcW w:w="1080" w:type="dxa"/>
            <w:tcBorders>
              <w:top w:val="nil"/>
              <w:left w:val="nil"/>
              <w:bottom w:val="single" w:sz="8" w:space="0" w:color="auto"/>
              <w:right w:val="nil"/>
            </w:tcBorders>
            <w:shd w:val="clear" w:color="auto" w:fill="auto"/>
            <w:noWrap/>
            <w:vAlign w:val="center"/>
            <w:hideMark/>
          </w:tcPr>
          <w:p w14:paraId="5959A1F0"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R-HSA-6809371</w:t>
            </w:r>
          </w:p>
        </w:tc>
        <w:tc>
          <w:tcPr>
            <w:tcW w:w="5400" w:type="dxa"/>
            <w:tcBorders>
              <w:top w:val="nil"/>
              <w:left w:val="nil"/>
              <w:bottom w:val="single" w:sz="8" w:space="0" w:color="auto"/>
              <w:right w:val="nil"/>
            </w:tcBorders>
            <w:shd w:val="clear" w:color="auto" w:fill="auto"/>
            <w:noWrap/>
            <w:vAlign w:val="center"/>
            <w:hideMark/>
          </w:tcPr>
          <w:p w14:paraId="5EA64C3A" w14:textId="77777777" w:rsidR="00422317" w:rsidRPr="0071063E" w:rsidRDefault="00422317" w:rsidP="001034A8">
            <w:pPr>
              <w:spacing w:after="0" w:line="240" w:lineRule="auto"/>
              <w:rPr>
                <w:rFonts w:ascii="Calibri" w:eastAsia="Times New Roman" w:hAnsi="Calibri" w:cs="Calibri"/>
                <w:color w:val="000000"/>
                <w:sz w:val="16"/>
                <w:szCs w:val="16"/>
              </w:rPr>
            </w:pPr>
            <w:r w:rsidRPr="0071063E">
              <w:rPr>
                <w:rFonts w:ascii="Calibri" w:eastAsia="Times New Roman" w:hAnsi="Calibri" w:cs="Calibri"/>
                <w:color w:val="000000"/>
                <w:sz w:val="16"/>
                <w:szCs w:val="16"/>
              </w:rPr>
              <w:t>Formation of the cornified envelope</w:t>
            </w:r>
          </w:p>
        </w:tc>
        <w:tc>
          <w:tcPr>
            <w:tcW w:w="640" w:type="dxa"/>
            <w:tcBorders>
              <w:top w:val="nil"/>
              <w:left w:val="nil"/>
              <w:bottom w:val="single" w:sz="8" w:space="0" w:color="auto"/>
              <w:right w:val="nil"/>
            </w:tcBorders>
            <w:shd w:val="clear" w:color="auto" w:fill="auto"/>
            <w:noWrap/>
            <w:vAlign w:val="center"/>
            <w:hideMark/>
          </w:tcPr>
          <w:p w14:paraId="2CC73752"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2.83</w:t>
            </w:r>
          </w:p>
        </w:tc>
        <w:tc>
          <w:tcPr>
            <w:tcW w:w="820" w:type="dxa"/>
            <w:tcBorders>
              <w:top w:val="nil"/>
              <w:left w:val="nil"/>
              <w:bottom w:val="single" w:sz="8" w:space="0" w:color="auto"/>
              <w:right w:val="nil"/>
            </w:tcBorders>
            <w:shd w:val="clear" w:color="auto" w:fill="auto"/>
            <w:noWrap/>
            <w:vAlign w:val="center"/>
            <w:hideMark/>
          </w:tcPr>
          <w:p w14:paraId="71A20DFE"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820" w:type="dxa"/>
            <w:tcBorders>
              <w:top w:val="nil"/>
              <w:left w:val="nil"/>
              <w:bottom w:val="single" w:sz="8" w:space="0" w:color="auto"/>
              <w:right w:val="nil"/>
            </w:tcBorders>
            <w:shd w:val="clear" w:color="auto" w:fill="auto"/>
            <w:noWrap/>
            <w:vAlign w:val="center"/>
            <w:hideMark/>
          </w:tcPr>
          <w:p w14:paraId="70FFB4DE"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0.00E+00</w:t>
            </w:r>
          </w:p>
        </w:tc>
        <w:tc>
          <w:tcPr>
            <w:tcW w:w="476" w:type="dxa"/>
            <w:tcBorders>
              <w:top w:val="nil"/>
              <w:left w:val="nil"/>
              <w:bottom w:val="single" w:sz="8" w:space="0" w:color="auto"/>
              <w:right w:val="nil"/>
            </w:tcBorders>
            <w:shd w:val="clear" w:color="auto" w:fill="auto"/>
            <w:vAlign w:val="center"/>
            <w:hideMark/>
          </w:tcPr>
          <w:p w14:paraId="1CCAA28F" w14:textId="77777777" w:rsidR="00422317" w:rsidRPr="0071063E" w:rsidRDefault="00422317" w:rsidP="001034A8">
            <w:pPr>
              <w:spacing w:after="0" w:line="240" w:lineRule="auto"/>
              <w:jc w:val="center"/>
              <w:rPr>
                <w:rFonts w:ascii="Calibri" w:eastAsia="Times New Roman" w:hAnsi="Calibri" w:cs="Calibri"/>
                <w:color w:val="000000"/>
                <w:sz w:val="16"/>
                <w:szCs w:val="16"/>
              </w:rPr>
            </w:pPr>
            <w:r w:rsidRPr="0071063E">
              <w:rPr>
                <w:rFonts w:ascii="Calibri" w:eastAsia="Times New Roman" w:hAnsi="Calibri" w:cs="Calibri"/>
                <w:color w:val="000000"/>
                <w:sz w:val="16"/>
                <w:szCs w:val="16"/>
              </w:rPr>
              <w:t>34</w:t>
            </w:r>
          </w:p>
        </w:tc>
        <w:tc>
          <w:tcPr>
            <w:tcW w:w="949" w:type="dxa"/>
            <w:tcBorders>
              <w:top w:val="nil"/>
              <w:left w:val="nil"/>
              <w:bottom w:val="single" w:sz="8" w:space="0" w:color="auto"/>
              <w:right w:val="nil"/>
            </w:tcBorders>
            <w:shd w:val="clear" w:color="auto" w:fill="auto"/>
            <w:vAlign w:val="center"/>
            <w:hideMark/>
          </w:tcPr>
          <w:p w14:paraId="24CB0FCF" w14:textId="77777777" w:rsidR="00422317" w:rsidRPr="0071063E" w:rsidRDefault="00422317" w:rsidP="001034A8">
            <w:pPr>
              <w:spacing w:after="0" w:line="240" w:lineRule="auto"/>
              <w:jc w:val="center"/>
              <w:rPr>
                <w:rFonts w:ascii="Calibri" w:eastAsia="Times New Roman" w:hAnsi="Calibri" w:cs="Calibri"/>
                <w:i/>
                <w:iCs/>
                <w:color w:val="000000"/>
                <w:sz w:val="16"/>
                <w:szCs w:val="16"/>
              </w:rPr>
            </w:pPr>
            <w:r w:rsidRPr="0071063E">
              <w:rPr>
                <w:rFonts w:ascii="Calibri" w:eastAsia="Times New Roman" w:hAnsi="Calibri" w:cs="Calibri"/>
                <w:i/>
                <w:iCs/>
                <w:color w:val="000000"/>
                <w:sz w:val="16"/>
                <w:szCs w:val="16"/>
              </w:rPr>
              <w:t>CSTA</w:t>
            </w:r>
          </w:p>
        </w:tc>
      </w:tr>
    </w:tbl>
    <w:p w14:paraId="23559128" w14:textId="77777777" w:rsidR="006F241C" w:rsidRDefault="006F241C" w:rsidP="006F241C">
      <w:pPr>
        <w:pStyle w:val="xmsonormal"/>
        <w:shd w:val="clear" w:color="auto" w:fill="FFFFFF"/>
        <w:rPr>
          <w:rFonts w:ascii="Arial" w:hAnsi="Arial" w:cs="Arial"/>
        </w:rPr>
      </w:pPr>
    </w:p>
    <w:p w14:paraId="349AEDA3" w14:textId="77777777" w:rsidR="00D22276" w:rsidRPr="005533D3" w:rsidRDefault="00D22276" w:rsidP="00D22276">
      <w:pPr>
        <w:pStyle w:val="xmsonormal"/>
        <w:numPr>
          <w:ilvl w:val="0"/>
          <w:numId w:val="1"/>
        </w:numPr>
        <w:shd w:val="clear" w:color="auto" w:fill="FFFFFF"/>
        <w:rPr>
          <w:rFonts w:ascii="Arial" w:hAnsi="Arial" w:cs="Arial"/>
        </w:rPr>
      </w:pPr>
    </w:p>
    <w:p w14:paraId="4836A615" w14:textId="32DBA221" w:rsidR="00D22276" w:rsidRPr="00855136" w:rsidRDefault="00411660" w:rsidP="00855136">
      <w:pPr>
        <w:pStyle w:val="xmsonormal"/>
        <w:shd w:val="clear" w:color="auto" w:fill="FFFFFF"/>
        <w:rPr>
          <w:rFonts w:ascii="Arial" w:hAnsi="Arial" w:cs="Arial"/>
          <w:lang w:val="en"/>
        </w:rPr>
      </w:pPr>
      <w:r>
        <w:rPr>
          <w:rFonts w:ascii="Arial" w:hAnsi="Arial" w:cs="Arial"/>
          <w:kern w:val="24"/>
        </w:rPr>
        <w:t xml:space="preserve">Our results suggest that adolescent vape exposure is associated with increased airflow obstruction and </w:t>
      </w:r>
      <w:r w:rsidR="006239A2">
        <w:rPr>
          <w:rFonts w:ascii="Arial" w:hAnsi="Arial" w:cs="Arial"/>
          <w:kern w:val="24"/>
        </w:rPr>
        <w:t xml:space="preserve">increased expression of </w:t>
      </w:r>
      <w:commentRangeStart w:id="122"/>
      <w:r w:rsidR="006239A2">
        <w:rPr>
          <w:rFonts w:ascii="Arial" w:hAnsi="Arial" w:cs="Arial"/>
          <w:kern w:val="24"/>
        </w:rPr>
        <w:t xml:space="preserve">inflammatory genes </w:t>
      </w:r>
      <w:commentRangeEnd w:id="122"/>
      <w:r w:rsidR="00787341">
        <w:rPr>
          <w:rStyle w:val="CommentReference"/>
          <w:rFonts w:asciiTheme="minorHAnsi" w:hAnsiTheme="minorHAnsi" w:cstheme="minorBidi"/>
        </w:rPr>
        <w:commentReference w:id="122"/>
      </w:r>
      <w:r w:rsidR="006239A2">
        <w:rPr>
          <w:rFonts w:ascii="Arial" w:hAnsi="Arial" w:cs="Arial"/>
          <w:kern w:val="24"/>
        </w:rPr>
        <w:t xml:space="preserve">in the nasal epithelium of </w:t>
      </w:r>
      <w:del w:id="123" w:author="Liu, Cuining" w:date="2021-05-24T08:57:00Z">
        <w:r w:rsidR="006239A2" w:rsidDel="00BF464A">
          <w:rPr>
            <w:rFonts w:ascii="Arial" w:hAnsi="Arial" w:cs="Arial"/>
            <w:kern w:val="24"/>
          </w:rPr>
          <w:delText>subjects</w:delText>
        </w:r>
      </w:del>
      <w:ins w:id="124" w:author="Liu, Cuining" w:date="2021-05-24T08:57:00Z">
        <w:r w:rsidR="00BF464A">
          <w:rPr>
            <w:rFonts w:ascii="Arial" w:hAnsi="Arial" w:cs="Arial"/>
            <w:kern w:val="24"/>
          </w:rPr>
          <w:t>participants</w:t>
        </w:r>
      </w:ins>
      <w:r w:rsidR="006239A2">
        <w:rPr>
          <w:rFonts w:ascii="Arial" w:hAnsi="Arial" w:cs="Arial"/>
          <w:kern w:val="24"/>
        </w:rPr>
        <w:t xml:space="preserve"> who vape</w:t>
      </w:r>
      <w:ins w:id="125" w:author="Liu, Cuining" w:date="2021-05-24T09:07:00Z">
        <w:r w:rsidR="0082794D">
          <w:rPr>
            <w:rFonts w:ascii="Arial" w:hAnsi="Arial" w:cs="Arial"/>
            <w:kern w:val="24"/>
          </w:rPr>
          <w:t>,</w:t>
        </w:r>
      </w:ins>
      <w:r w:rsidR="006239A2">
        <w:rPr>
          <w:rFonts w:ascii="Arial" w:hAnsi="Arial" w:cs="Arial"/>
          <w:kern w:val="24"/>
        </w:rPr>
        <w:t xml:space="preserve"> providing</w:t>
      </w:r>
      <w:r>
        <w:rPr>
          <w:rFonts w:ascii="Arial" w:hAnsi="Arial" w:cs="Arial"/>
          <w:kern w:val="24"/>
        </w:rPr>
        <w:t xml:space="preserve"> critical </w:t>
      </w:r>
      <w:ins w:id="126" w:author="Liu, Cuining" w:date="2021-05-24T09:07:00Z">
        <w:r w:rsidR="00855F38">
          <w:rPr>
            <w:rFonts w:ascii="Arial" w:hAnsi="Arial" w:cs="Arial"/>
            <w:kern w:val="24"/>
          </w:rPr>
          <w:t xml:space="preserve">initial </w:t>
        </w:r>
      </w:ins>
      <w:r>
        <w:rPr>
          <w:rFonts w:ascii="Arial" w:hAnsi="Arial" w:cs="Arial"/>
          <w:kern w:val="24"/>
        </w:rPr>
        <w:t>evidence of the negative impact of vape exposure on respiratory outcomes</w:t>
      </w:r>
      <w:r w:rsidR="006239A2">
        <w:rPr>
          <w:rFonts w:ascii="Arial" w:hAnsi="Arial" w:cs="Arial"/>
          <w:kern w:val="24"/>
        </w:rPr>
        <w:t xml:space="preserve"> in adolescents</w:t>
      </w:r>
      <w:r>
        <w:rPr>
          <w:rFonts w:ascii="Arial" w:hAnsi="Arial" w:cs="Arial"/>
          <w:kern w:val="24"/>
        </w:rPr>
        <w:t xml:space="preserve">. </w:t>
      </w:r>
      <w:r w:rsidR="00D22276">
        <w:rPr>
          <w:rFonts w:ascii="Arial" w:hAnsi="Arial" w:cs="Arial"/>
          <w:kern w:val="24"/>
        </w:rPr>
        <w:t>Our findings are consistent with existing literature in adults</w:t>
      </w:r>
      <w:ins w:id="127" w:author="Liu, Cuining" w:date="2021-05-24T09:08:00Z">
        <w:r w:rsidR="0074476E">
          <w:rPr>
            <w:rFonts w:ascii="Arial" w:hAnsi="Arial" w:cs="Arial"/>
            <w:kern w:val="24"/>
          </w:rPr>
          <w:t>,</w:t>
        </w:r>
      </w:ins>
      <w:r w:rsidR="006239A2">
        <w:rPr>
          <w:rFonts w:ascii="Arial" w:hAnsi="Arial" w:cs="Arial"/>
          <w:kern w:val="24"/>
        </w:rPr>
        <w:t xml:space="preserve"> demonstrating that sho</w:t>
      </w:r>
      <w:r w:rsidR="00D22276" w:rsidRPr="001B1709">
        <w:rPr>
          <w:rFonts w:ascii="Arial" w:hAnsi="Arial" w:cs="Arial"/>
          <w:kern w:val="24"/>
        </w:rPr>
        <w:t>rt-term exposure to e-cig</w:t>
      </w:r>
      <w:r w:rsidR="00D22276">
        <w:rPr>
          <w:rFonts w:ascii="Arial" w:hAnsi="Arial" w:cs="Arial"/>
          <w:kern w:val="24"/>
        </w:rPr>
        <w:t>s</w:t>
      </w:r>
      <w:r w:rsidR="006239A2">
        <w:rPr>
          <w:rFonts w:ascii="Arial" w:hAnsi="Arial" w:cs="Arial"/>
          <w:kern w:val="24"/>
        </w:rPr>
        <w:t xml:space="preserve"> </w:t>
      </w:r>
      <w:r w:rsidR="00D22276" w:rsidRPr="001B1709">
        <w:rPr>
          <w:rFonts w:ascii="Arial" w:hAnsi="Arial" w:cs="Arial"/>
          <w:kern w:val="24"/>
        </w:rPr>
        <w:t>incre</w:t>
      </w:r>
      <w:r w:rsidR="006239A2">
        <w:rPr>
          <w:rFonts w:ascii="Arial" w:hAnsi="Arial" w:cs="Arial"/>
          <w:kern w:val="24"/>
        </w:rPr>
        <w:t>ases airway resistance and</w:t>
      </w:r>
      <w:r w:rsidR="00D22276" w:rsidRPr="001B1709">
        <w:rPr>
          <w:rFonts w:ascii="Arial" w:hAnsi="Arial" w:cs="Arial"/>
          <w:kern w:val="24"/>
        </w:rPr>
        <w:t xml:space="preserve"> decreased </w:t>
      </w:r>
      <w:r>
        <w:rPr>
          <w:rFonts w:ascii="Arial" w:hAnsi="Arial" w:cs="Arial"/>
          <w:kern w:val="24"/>
        </w:rPr>
        <w:t xml:space="preserve">spirometric measures of </w:t>
      </w:r>
      <w:r w:rsidR="00D22276" w:rsidRPr="001B1709">
        <w:rPr>
          <w:rFonts w:ascii="Arial" w:hAnsi="Arial" w:cs="Arial"/>
          <w:kern w:val="24"/>
        </w:rPr>
        <w:t xml:space="preserve">lung function after exposure </w:t>
      </w:r>
      <w:r w:rsidR="00D22276">
        <w:rPr>
          <w:rFonts w:ascii="Arial" w:hAnsi="Arial" w:cs="Arial"/>
          <w:kern w:val="24"/>
        </w:rPr>
        <w:fldChar w:fldCharType="begin">
          <w:fldData xml:space="preserve">PEVuZE5vdGU+PENpdGU+PEF1dGhvcj5DaHVuPC9BdXRob3I+PFllYXI+MjAxNzwvWWVhcj48UmVj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</w:fldData>
        </w:fldChar>
      </w:r>
      <w:r w:rsidR="00D22276" w:rsidRPr="0087213A">
        <w:rPr>
          <w:rFonts w:ascii="Arial" w:hAnsi="Arial" w:cs="Arial"/>
          <w:kern w:val="24"/>
        </w:rPr>
        <w:instrText xml:space="preserve"> ADDIN EN.CITE </w:instrText>
      </w:r>
      <w:r w:rsidR="00D22276" w:rsidRPr="0087213A">
        <w:rPr>
          <w:rFonts w:ascii="Arial" w:hAnsi="Arial" w:cs="Arial"/>
          <w:kern w:val="24"/>
        </w:rPr>
        <w:fldChar w:fldCharType="begin">
          <w:fldData xml:space="preserve">PEVuZE5vdGU+PENpdGU+PEF1dGhvcj5DaHVuPC9BdXRob3I+PFllYXI+MjAxNzwvWWVhcj48UmVj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</w:fldData>
        </w:fldChar>
      </w:r>
      <w:r w:rsidR="00D22276" w:rsidRPr="0087213A">
        <w:rPr>
          <w:rFonts w:ascii="Arial" w:hAnsi="Arial" w:cs="Arial"/>
          <w:kern w:val="24"/>
        </w:rPr>
        <w:instrText xml:space="preserve"> ADDIN EN.CITE.DATA </w:instrText>
      </w:r>
      <w:r w:rsidR="00D22276" w:rsidRPr="0087213A">
        <w:rPr>
          <w:rFonts w:ascii="Arial" w:hAnsi="Arial" w:cs="Arial"/>
          <w:kern w:val="24"/>
        </w:rPr>
      </w:r>
      <w:r w:rsidR="00D22276" w:rsidRPr="0087213A">
        <w:rPr>
          <w:rFonts w:ascii="Arial" w:hAnsi="Arial" w:cs="Arial"/>
          <w:kern w:val="24"/>
        </w:rPr>
        <w:fldChar w:fldCharType="end"/>
      </w:r>
      <w:r w:rsidR="00D22276">
        <w:rPr>
          <w:rFonts w:ascii="Arial" w:hAnsi="Arial" w:cs="Arial"/>
          <w:kern w:val="24"/>
        </w:rPr>
      </w:r>
      <w:r w:rsidR="00D22276">
        <w:rPr>
          <w:rFonts w:ascii="Arial" w:hAnsi="Arial" w:cs="Arial"/>
          <w:kern w:val="24"/>
        </w:rPr>
        <w:fldChar w:fldCharType="separate"/>
      </w:r>
      <w:r w:rsidR="00D22276">
        <w:rPr>
          <w:rFonts w:ascii="Arial" w:hAnsi="Arial" w:cs="Arial"/>
          <w:noProof/>
          <w:kern w:val="24"/>
        </w:rPr>
        <w:t>[4]</w:t>
      </w:r>
      <w:r w:rsidR="00D22276">
        <w:rPr>
          <w:rFonts w:ascii="Arial" w:hAnsi="Arial" w:cs="Arial"/>
          <w:kern w:val="24"/>
        </w:rPr>
        <w:fldChar w:fldCharType="end"/>
      </w:r>
      <w:r w:rsidR="00D22276">
        <w:rPr>
          <w:rFonts w:ascii="Arial" w:hAnsi="Arial" w:cs="Arial"/>
          <w:kern w:val="24"/>
        </w:rPr>
        <w:t>.</w:t>
      </w:r>
      <w:r w:rsidR="00D22276" w:rsidRPr="001B1709">
        <w:rPr>
          <w:rFonts w:ascii="Arial" w:hAnsi="Arial" w:cs="Arial"/>
          <w:kern w:val="24"/>
        </w:rPr>
        <w:t xml:space="preserve"> </w:t>
      </w:r>
      <w:r w:rsidR="00CC1E44">
        <w:rPr>
          <w:rFonts w:ascii="Arial" w:hAnsi="Arial" w:cs="Arial"/>
          <w:kern w:val="24"/>
        </w:rPr>
        <w:t xml:space="preserve">Furthermore, we demonstrate differences in nasal epithelial gene expression </w:t>
      </w:r>
      <w:commentRangeStart w:id="128"/>
      <w:r w:rsidR="00CC1E44">
        <w:rPr>
          <w:rFonts w:ascii="Arial" w:hAnsi="Arial" w:cs="Arial"/>
          <w:kern w:val="24"/>
        </w:rPr>
        <w:t>inflammatory genes</w:t>
      </w:r>
      <w:commentRangeEnd w:id="128"/>
      <w:r w:rsidR="008722D2">
        <w:rPr>
          <w:rStyle w:val="CommentReference"/>
          <w:rFonts w:asciiTheme="minorHAnsi" w:hAnsiTheme="minorHAnsi" w:cstheme="minorBidi"/>
        </w:rPr>
        <w:commentReference w:id="128"/>
      </w:r>
      <w:r w:rsidR="00CC1E44">
        <w:rPr>
          <w:rFonts w:ascii="Arial" w:hAnsi="Arial" w:cs="Arial"/>
          <w:kern w:val="24"/>
        </w:rPr>
        <w:t xml:space="preserve"> that have been seen in adult </w:t>
      </w:r>
      <w:del w:id="129" w:author="Liu, Cuining" w:date="2021-05-24T08:57:00Z">
        <w:r w:rsidR="00CC1E44" w:rsidDel="00BF464A">
          <w:rPr>
            <w:rFonts w:ascii="Arial" w:hAnsi="Arial" w:cs="Arial"/>
            <w:kern w:val="24"/>
          </w:rPr>
          <w:delText>subjects</w:delText>
        </w:r>
      </w:del>
      <w:ins w:id="130" w:author="Liu, Cuining" w:date="2021-05-24T08:57:00Z">
        <w:r w:rsidR="00BF464A">
          <w:rPr>
            <w:rFonts w:ascii="Arial" w:hAnsi="Arial" w:cs="Arial"/>
            <w:kern w:val="24"/>
          </w:rPr>
          <w:t>participants</w:t>
        </w:r>
      </w:ins>
      <w:r w:rsidR="0012155E">
        <w:rPr>
          <w:rFonts w:ascii="Arial" w:hAnsi="Arial" w:cs="Arial"/>
          <w:kern w:val="24"/>
        </w:rPr>
        <w:t xml:space="preserve"> </w:t>
      </w:r>
      <w:r w:rsidR="00CC1E44">
        <w:rPr>
          <w:rFonts w:ascii="Arial" w:hAnsi="Arial" w:cs="Arial"/>
          <w:kern w:val="24"/>
        </w:rPr>
        <w:t>[6]. However</w:t>
      </w:r>
      <w:r w:rsidR="00CC1E44">
        <w:rPr>
          <w:rFonts w:ascii="Arial" w:hAnsi="Arial" w:cs="Arial"/>
          <w:lang w:val="en"/>
        </w:rPr>
        <w:t>, t</w:t>
      </w:r>
      <w:r w:rsidR="00D22276" w:rsidRPr="001B1709">
        <w:rPr>
          <w:rFonts w:ascii="Arial" w:hAnsi="Arial" w:cs="Arial"/>
          <w:lang w:val="en"/>
        </w:rPr>
        <w:t xml:space="preserve">he solutions found in e-cigarettes present a novel mixture of chemicals, including flavors and sweeteners designed to mask nicotine's bitter taste </w:t>
      </w:r>
      <w:r w:rsidR="00D22276">
        <w:rPr>
          <w:rFonts w:ascii="Arial" w:hAnsi="Arial" w:cs="Arial"/>
          <w:lang w:val="en"/>
        </w:rPr>
        <w:fldChar w:fldCharType="begin">
          <w:fldData xml:space="preserve">PEVuZE5vdGU+PENpdGU+PEF1dGhvcj5Sb3dlbGw8L0F1dGhvcj48WWVhcj4yMDE1PC9ZZWFyPjxS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</w:fldData>
        </w:fldChar>
      </w:r>
      <w:r w:rsidR="00D22276">
        <w:rPr>
          <w:rFonts w:ascii="Arial" w:hAnsi="Arial" w:cs="Arial"/>
          <w:lang w:val="en"/>
        </w:rPr>
        <w:instrText xml:space="preserve"> ADDIN EN.CITE </w:instrText>
      </w:r>
      <w:r w:rsidR="00D22276">
        <w:rPr>
          <w:rFonts w:ascii="Arial" w:hAnsi="Arial" w:cs="Arial"/>
          <w:lang w:val="en"/>
        </w:rPr>
        <w:fldChar w:fldCharType="begin">
          <w:fldData xml:space="preserve">PEVuZE5vdGU+PENpdGU+PEF1dGhvcj5Sb3dlbGw8L0F1dGhvcj48WWVhcj4yMDE1PC9ZZWFyPjxS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</w:fldData>
        </w:fldChar>
      </w:r>
      <w:r w:rsidR="00D22276">
        <w:rPr>
          <w:rFonts w:ascii="Arial" w:hAnsi="Arial" w:cs="Arial"/>
          <w:lang w:val="en"/>
        </w:rPr>
        <w:instrText xml:space="preserve"> ADDIN EN.CITE.DATA </w:instrText>
      </w:r>
      <w:r w:rsidR="00D22276">
        <w:rPr>
          <w:rFonts w:ascii="Arial" w:hAnsi="Arial" w:cs="Arial"/>
          <w:lang w:val="en"/>
        </w:rPr>
      </w:r>
      <w:r w:rsidR="00D22276">
        <w:rPr>
          <w:rFonts w:ascii="Arial" w:hAnsi="Arial" w:cs="Arial"/>
          <w:lang w:val="en"/>
        </w:rPr>
        <w:fldChar w:fldCharType="end"/>
      </w:r>
      <w:r w:rsidR="00D22276">
        <w:rPr>
          <w:rFonts w:ascii="Arial" w:hAnsi="Arial" w:cs="Arial"/>
          <w:lang w:val="en"/>
        </w:rPr>
      </w:r>
      <w:r w:rsidR="00D22276">
        <w:rPr>
          <w:rFonts w:ascii="Arial" w:hAnsi="Arial" w:cs="Arial"/>
          <w:lang w:val="en"/>
        </w:rPr>
        <w:fldChar w:fldCharType="separate"/>
      </w:r>
      <w:r w:rsidR="00D22276">
        <w:rPr>
          <w:rFonts w:ascii="Arial" w:hAnsi="Arial" w:cs="Arial"/>
          <w:noProof/>
          <w:lang w:val="en"/>
        </w:rPr>
        <w:t>[5]</w:t>
      </w:r>
      <w:r w:rsidR="00D22276">
        <w:rPr>
          <w:rFonts w:ascii="Arial" w:hAnsi="Arial" w:cs="Arial"/>
          <w:lang w:val="en"/>
        </w:rPr>
        <w:fldChar w:fldCharType="end"/>
      </w:r>
      <w:r w:rsidR="00D22276" w:rsidRPr="001B1709">
        <w:rPr>
          <w:rFonts w:ascii="Arial" w:hAnsi="Arial" w:cs="Arial"/>
          <w:lang w:val="en"/>
        </w:rPr>
        <w:t xml:space="preserve">. </w:t>
      </w:r>
      <w:r w:rsidR="00D22276">
        <w:rPr>
          <w:rFonts w:ascii="Arial" w:hAnsi="Arial" w:cs="Arial"/>
          <w:lang w:val="en"/>
        </w:rPr>
        <w:t>W</w:t>
      </w:r>
      <w:r w:rsidR="00D22276" w:rsidRPr="001B1709">
        <w:rPr>
          <w:rFonts w:ascii="Arial" w:hAnsi="Arial" w:cs="Arial"/>
          <w:lang w:val="en"/>
        </w:rPr>
        <w:t xml:space="preserve">hile nicotine is known to adversely alter airway physiology, the effects of these novel chemical mixtures, either by itself, and/or together with nicotine have not been studied. </w:t>
      </w:r>
      <w:r w:rsidR="006239A2">
        <w:rPr>
          <w:rFonts w:ascii="Arial" w:hAnsi="Arial" w:cs="Arial"/>
        </w:rPr>
        <w:t>O</w:t>
      </w:r>
      <w:r>
        <w:rPr>
          <w:rFonts w:ascii="Arial" w:hAnsi="Arial" w:cs="Arial"/>
        </w:rPr>
        <w:t xml:space="preserve">ur findings </w:t>
      </w:r>
      <w:r w:rsidR="002B11FD">
        <w:rPr>
          <w:rFonts w:ascii="Arial" w:hAnsi="Arial" w:cs="Arial"/>
        </w:rPr>
        <w:t xml:space="preserve">are important </w:t>
      </w:r>
      <w:r w:rsidR="00D22276">
        <w:rPr>
          <w:rFonts w:ascii="Arial" w:hAnsi="Arial" w:cs="Arial"/>
        </w:rPr>
        <w:t xml:space="preserve">for a number </w:t>
      </w:r>
      <w:r w:rsidR="002B11FD">
        <w:rPr>
          <w:rFonts w:ascii="Arial" w:hAnsi="Arial" w:cs="Arial"/>
        </w:rPr>
        <w:t xml:space="preserve">of reasons: </w:t>
      </w:r>
      <w:commentRangeStart w:id="131"/>
      <w:r w:rsidR="002B11FD">
        <w:rPr>
          <w:rFonts w:ascii="Arial" w:hAnsi="Arial" w:cs="Arial"/>
        </w:rPr>
        <w:t xml:space="preserve">1) </w:t>
      </w:r>
      <w:r w:rsidR="006239A2">
        <w:rPr>
          <w:rFonts w:ascii="Arial" w:hAnsi="Arial" w:cs="Arial"/>
        </w:rPr>
        <w:t xml:space="preserve">it demonstrates that </w:t>
      </w:r>
      <w:r w:rsidR="002B11FD">
        <w:rPr>
          <w:rFonts w:ascii="Arial" w:hAnsi="Arial" w:cs="Arial"/>
        </w:rPr>
        <w:t>not all vape use is</w:t>
      </w:r>
      <w:r w:rsidR="00D22276" w:rsidRPr="007967F3">
        <w:rPr>
          <w:rFonts w:ascii="Arial" w:hAnsi="Arial" w:cs="Arial"/>
        </w:rPr>
        <w:t xml:space="preserve"> associated with clinically relevant symptoms</w:t>
      </w:r>
      <w:r w:rsidR="006239A2">
        <w:rPr>
          <w:rFonts w:ascii="Arial" w:hAnsi="Arial" w:cs="Arial"/>
        </w:rPr>
        <w:t>,</w:t>
      </w:r>
      <w:r w:rsidR="002B11FD">
        <w:rPr>
          <w:rFonts w:ascii="Arial" w:hAnsi="Arial" w:cs="Arial"/>
        </w:rPr>
        <w:t xml:space="preserve"> </w:t>
      </w:r>
      <w:commentRangeEnd w:id="131"/>
      <w:r w:rsidR="00B845D6">
        <w:rPr>
          <w:rStyle w:val="CommentReference"/>
          <w:rFonts w:asciiTheme="minorHAnsi" w:hAnsiTheme="minorHAnsi" w:cstheme="minorBidi"/>
        </w:rPr>
        <w:commentReference w:id="131"/>
      </w:r>
      <w:r w:rsidR="002B11FD">
        <w:rPr>
          <w:rFonts w:ascii="Arial" w:hAnsi="Arial" w:cs="Arial"/>
        </w:rPr>
        <w:t>2) significant changes in airway resistance that result from vape exposure may precede t</w:t>
      </w:r>
      <w:r w:rsidR="006239A2">
        <w:rPr>
          <w:rFonts w:ascii="Arial" w:hAnsi="Arial" w:cs="Arial"/>
        </w:rPr>
        <w:t xml:space="preserve">he development of symptoms, </w:t>
      </w:r>
      <w:r w:rsidR="002B11FD">
        <w:rPr>
          <w:rFonts w:ascii="Arial" w:hAnsi="Arial" w:cs="Arial"/>
        </w:rPr>
        <w:t>3) vape exposure</w:t>
      </w:r>
      <w:r w:rsidR="00DF7F4F">
        <w:rPr>
          <w:rFonts w:ascii="Arial" w:hAnsi="Arial" w:cs="Arial"/>
        </w:rPr>
        <w:t xml:space="preserve"> negatively impact</w:t>
      </w:r>
      <w:r w:rsidR="00883936">
        <w:rPr>
          <w:rFonts w:ascii="Arial" w:hAnsi="Arial" w:cs="Arial"/>
        </w:rPr>
        <w:t>s adolescent</w:t>
      </w:r>
      <w:r w:rsidR="00DF7F4F">
        <w:rPr>
          <w:rFonts w:ascii="Arial" w:hAnsi="Arial" w:cs="Arial"/>
        </w:rPr>
        <w:t xml:space="preserve"> lung function during a critical stage of</w:t>
      </w:r>
      <w:r w:rsidR="00883936">
        <w:rPr>
          <w:rFonts w:ascii="Arial" w:hAnsi="Arial" w:cs="Arial"/>
        </w:rPr>
        <w:t xml:space="preserve"> their</w:t>
      </w:r>
      <w:r w:rsidR="00DF7F4F">
        <w:rPr>
          <w:rFonts w:ascii="Arial" w:hAnsi="Arial" w:cs="Arial"/>
        </w:rPr>
        <w:t xml:space="preserve"> lung development</w:t>
      </w:r>
      <w:r w:rsidR="006239A2">
        <w:rPr>
          <w:rFonts w:ascii="Arial" w:hAnsi="Arial" w:cs="Arial"/>
        </w:rPr>
        <w:t xml:space="preserve">, and 4) </w:t>
      </w:r>
      <w:commentRangeStart w:id="132"/>
      <w:r w:rsidR="006239A2">
        <w:rPr>
          <w:rFonts w:ascii="Arial" w:hAnsi="Arial" w:cs="Arial"/>
        </w:rPr>
        <w:t xml:space="preserve">changes in gene expression in inflammatory pathways and genes involved in ciliary function </w:t>
      </w:r>
      <w:commentRangeEnd w:id="132"/>
      <w:r w:rsidR="0087213A">
        <w:rPr>
          <w:rStyle w:val="CommentReference"/>
          <w:rFonts w:asciiTheme="minorHAnsi" w:hAnsiTheme="minorHAnsi" w:cstheme="minorBidi"/>
        </w:rPr>
        <w:commentReference w:id="132"/>
      </w:r>
      <w:r w:rsidR="006239A2">
        <w:rPr>
          <w:rFonts w:ascii="Arial" w:hAnsi="Arial" w:cs="Arial"/>
        </w:rPr>
        <w:t xml:space="preserve">may be biological mechanisms that underlie the development of airflow obstruction in this at-risk population. </w:t>
      </w:r>
      <w:r w:rsidR="00883936">
        <w:rPr>
          <w:rFonts w:ascii="Arial" w:hAnsi="Arial" w:cs="Arial"/>
        </w:rPr>
        <w:t xml:space="preserve"> </w:t>
      </w:r>
    </w:p>
    <w:p w14:paraId="7B24FD62" w14:textId="77777777" w:rsidR="001B5D61" w:rsidRDefault="001B5D61" w:rsidP="007967F3">
      <w:pPr>
        <w:pStyle w:val="xmsonormal"/>
        <w:numPr>
          <w:ilvl w:val="0"/>
          <w:numId w:val="1"/>
        </w:numPr>
        <w:shd w:val="clear" w:color="auto" w:fill="FFFFFF"/>
        <w:rPr>
          <w:rFonts w:ascii="Arial" w:hAnsi="Arial" w:cs="Arial"/>
        </w:rPr>
      </w:pPr>
    </w:p>
    <w:p w14:paraId="3B9DA3BF" w14:textId="3663B6A9" w:rsidR="005E181F" w:rsidRPr="00855136" w:rsidRDefault="00925CD6" w:rsidP="00855136">
      <w:pPr>
        <w:pStyle w:val="xmsonormal"/>
        <w:shd w:val="clear" w:color="auto" w:fill="FFFFFF"/>
        <w:rPr>
          <w:rFonts w:ascii="Arial" w:hAnsi="Arial" w:cs="Arial"/>
          <w:noProof/>
        </w:rPr>
      </w:pPr>
      <w:r w:rsidRPr="00B5124B">
        <w:rPr>
          <w:rFonts w:ascii="Arial" w:hAnsi="Arial" w:cs="Arial"/>
        </w:rPr>
        <w:t>Limitations of our study include the small sample size</w:t>
      </w:r>
      <w:r w:rsidR="006239A2">
        <w:rPr>
          <w:rFonts w:ascii="Arial" w:hAnsi="Arial" w:cs="Arial"/>
        </w:rPr>
        <w:t>,</w:t>
      </w:r>
      <w:r w:rsidR="00CD4A8E" w:rsidRPr="00B5124B">
        <w:rPr>
          <w:rFonts w:ascii="Arial" w:hAnsi="Arial" w:cs="Arial"/>
        </w:rPr>
        <w:t xml:space="preserve"> the cross-sectional nature of the stud</w:t>
      </w:r>
      <w:r w:rsidR="00305FAD">
        <w:rPr>
          <w:rFonts w:ascii="Arial" w:hAnsi="Arial" w:cs="Arial"/>
        </w:rPr>
        <w:t>y, and</w:t>
      </w:r>
      <w:r w:rsidR="00CD4A8E" w:rsidRPr="00B5124B">
        <w:rPr>
          <w:rFonts w:ascii="Arial" w:hAnsi="Arial" w:cs="Arial"/>
        </w:rPr>
        <w:t xml:space="preserve"> the lack of exposure assessment specific to e-cigarettes</w:t>
      </w:r>
      <w:r w:rsidR="00305FAD">
        <w:rPr>
          <w:rFonts w:ascii="Arial" w:hAnsi="Arial" w:cs="Arial"/>
        </w:rPr>
        <w:t xml:space="preserve"> in this cohort</w:t>
      </w:r>
      <w:r w:rsidR="00CD4A8E" w:rsidRPr="00B5124B">
        <w:rPr>
          <w:rFonts w:ascii="Arial" w:hAnsi="Arial" w:cs="Arial"/>
        </w:rPr>
        <w:t>.</w:t>
      </w:r>
      <w:r w:rsidR="00431DDF" w:rsidRPr="00B5124B">
        <w:rPr>
          <w:rFonts w:ascii="Arial" w:hAnsi="Arial" w:cs="Arial"/>
        </w:rPr>
        <w:t xml:space="preserve"> </w:t>
      </w:r>
      <w:r w:rsidR="00305FAD">
        <w:rPr>
          <w:rFonts w:ascii="Arial" w:hAnsi="Arial" w:cs="Arial"/>
        </w:rPr>
        <w:t xml:space="preserve">Future investigations in this at-risk </w:t>
      </w:r>
      <w:r w:rsidR="0008581C" w:rsidRPr="00B5124B">
        <w:rPr>
          <w:rFonts w:ascii="Arial" w:hAnsi="Arial" w:cs="Arial"/>
        </w:rPr>
        <w:t>adolescent</w:t>
      </w:r>
      <w:r w:rsidR="00305FAD">
        <w:rPr>
          <w:rFonts w:ascii="Arial" w:hAnsi="Arial" w:cs="Arial"/>
        </w:rPr>
        <w:t xml:space="preserve"> population will be needed to assess the longitudinal impact of habitual vape exposure on lung function outcomes and should include a more comprehensive exposure assessment </w:t>
      </w:r>
      <w:r w:rsidR="00CC1E44">
        <w:rPr>
          <w:rFonts w:ascii="Arial" w:hAnsi="Arial" w:cs="Arial"/>
        </w:rPr>
        <w:t>of the contents of vape smoke</w:t>
      </w:r>
      <w:r w:rsidR="00305FAD">
        <w:rPr>
          <w:rFonts w:ascii="Arial" w:hAnsi="Arial" w:cs="Arial"/>
        </w:rPr>
        <w:t xml:space="preserve">. </w:t>
      </w:r>
      <w:commentRangeStart w:id="133"/>
      <w:r w:rsidR="00305FAD">
        <w:rPr>
          <w:rFonts w:ascii="Arial" w:hAnsi="Arial" w:cs="Arial"/>
        </w:rPr>
        <w:t xml:space="preserve">Despite the increased prevalence of vaping in Latinx adolescents, this is one of </w:t>
      </w:r>
      <w:r w:rsidR="00CC1E44">
        <w:rPr>
          <w:rFonts w:ascii="Arial" w:hAnsi="Arial" w:cs="Arial"/>
        </w:rPr>
        <w:t>the first studies to address</w:t>
      </w:r>
      <w:r w:rsidR="00305FAD">
        <w:rPr>
          <w:rFonts w:ascii="Arial" w:hAnsi="Arial" w:cs="Arial"/>
        </w:rPr>
        <w:t xml:space="preserve"> </w:t>
      </w:r>
      <w:r w:rsidR="00CC1E44">
        <w:rPr>
          <w:rFonts w:ascii="Arial" w:hAnsi="Arial" w:cs="Arial"/>
        </w:rPr>
        <w:t>this growing health disparity.</w:t>
      </w:r>
      <w:commentRangeEnd w:id="133"/>
      <w:r w:rsidR="00C35B21">
        <w:rPr>
          <w:rStyle w:val="CommentReference"/>
          <w:rFonts w:asciiTheme="minorHAnsi" w:hAnsiTheme="minorHAnsi" w:cstheme="minorBidi"/>
        </w:rPr>
        <w:commentReference w:id="133"/>
      </w:r>
      <w:r w:rsidR="00CC1E44">
        <w:rPr>
          <w:rFonts w:ascii="Arial" w:hAnsi="Arial" w:cs="Arial"/>
        </w:rPr>
        <w:t xml:space="preserve"> Our preliminary data indicates that vaping is associated with impaired lung function in adolescents and extensive changes in nasal epithelial gene expression. </w:t>
      </w:r>
      <w:r w:rsidR="00305FAD">
        <w:rPr>
          <w:rFonts w:ascii="Arial" w:hAnsi="Arial" w:cs="Arial"/>
        </w:rPr>
        <w:t>G</w:t>
      </w:r>
      <w:r w:rsidR="007B2274" w:rsidRPr="00855136">
        <w:rPr>
          <w:rFonts w:ascii="Arial" w:hAnsi="Arial" w:cs="Arial"/>
          <w:lang w:val="en"/>
        </w:rPr>
        <w:t>iven the paucity of information on the effects of vaping on the</w:t>
      </w:r>
      <w:r w:rsidR="00305FAD">
        <w:rPr>
          <w:rFonts w:ascii="Arial" w:hAnsi="Arial" w:cs="Arial"/>
          <w:lang w:val="en"/>
        </w:rPr>
        <w:t xml:space="preserve"> airway epithelium</w:t>
      </w:r>
      <w:r w:rsidR="00F7667B">
        <w:rPr>
          <w:rFonts w:ascii="Arial" w:hAnsi="Arial" w:cs="Arial"/>
          <w:lang w:val="en"/>
        </w:rPr>
        <w:t xml:space="preserve"> and</w:t>
      </w:r>
      <w:r w:rsidR="00F7667B" w:rsidRPr="00855136">
        <w:rPr>
          <w:rFonts w:ascii="Arial" w:hAnsi="Arial" w:cs="Arial"/>
          <w:lang w:val="en"/>
        </w:rPr>
        <w:t xml:space="preserve"> </w:t>
      </w:r>
      <w:r w:rsidR="007B2274" w:rsidRPr="00855136">
        <w:rPr>
          <w:rFonts w:ascii="Arial" w:hAnsi="Arial" w:cs="Arial"/>
          <w:lang w:val="en"/>
        </w:rPr>
        <w:t xml:space="preserve">the high-risk youth population with access to these </w:t>
      </w:r>
      <w:r w:rsidR="00855136" w:rsidRPr="00855136">
        <w:rPr>
          <w:rFonts w:ascii="Arial" w:hAnsi="Arial" w:cs="Arial"/>
          <w:lang w:val="en"/>
        </w:rPr>
        <w:t xml:space="preserve">devices, </w:t>
      </w:r>
      <w:r w:rsidR="00855136">
        <w:rPr>
          <w:rFonts w:ascii="Arial" w:hAnsi="Arial" w:cs="Arial"/>
          <w:lang w:val="en"/>
        </w:rPr>
        <w:t>our</w:t>
      </w:r>
      <w:r w:rsidR="00D04276">
        <w:rPr>
          <w:rFonts w:ascii="Arial" w:hAnsi="Arial" w:cs="Arial"/>
          <w:lang w:val="en"/>
        </w:rPr>
        <w:t xml:space="preserve"> work suggests that </w:t>
      </w:r>
      <w:r w:rsidR="007B2274" w:rsidRPr="00855136">
        <w:rPr>
          <w:rFonts w:ascii="Arial" w:hAnsi="Arial" w:cs="Arial"/>
          <w:lang w:val="en"/>
        </w:rPr>
        <w:t>fur</w:t>
      </w:r>
      <w:r w:rsidR="007967F3" w:rsidRPr="00855136">
        <w:rPr>
          <w:rFonts w:ascii="Arial" w:hAnsi="Arial" w:cs="Arial"/>
        </w:rPr>
        <w:t>t</w:t>
      </w:r>
      <w:r w:rsidR="00F44CCD" w:rsidRPr="00855136">
        <w:rPr>
          <w:rFonts w:ascii="Arial" w:hAnsi="Arial" w:cs="Arial"/>
        </w:rPr>
        <w:t>her</w:t>
      </w:r>
      <w:r w:rsidR="007967F3" w:rsidRPr="00855136">
        <w:rPr>
          <w:rFonts w:ascii="Arial" w:hAnsi="Arial" w:cs="Arial"/>
        </w:rPr>
        <w:t xml:space="preserve"> research is needed to</w:t>
      </w:r>
      <w:r w:rsidR="005E181F" w:rsidRPr="00855136">
        <w:rPr>
          <w:rFonts w:ascii="Arial" w:hAnsi="Arial" w:cs="Arial"/>
        </w:rPr>
        <w:t xml:space="preserve"> help characterize vaping exposure and its impact on lung function</w:t>
      </w:r>
      <w:r w:rsidR="00CC1E44">
        <w:rPr>
          <w:rFonts w:ascii="Arial" w:hAnsi="Arial" w:cs="Arial"/>
        </w:rPr>
        <w:t xml:space="preserve">, nasal epithelial gene expression, and how vaping cessation may reverse these changes. </w:t>
      </w:r>
    </w:p>
    <w:p w14:paraId="00EE269B" w14:textId="77777777" w:rsidR="006239A2" w:rsidRPr="00855136" w:rsidRDefault="006239A2" w:rsidP="00855136">
      <w:pPr>
        <w:rPr>
          <w:rFonts w:ascii="Calibri" w:eastAsia="Times New Roman" w:hAnsi="Calibri" w:cs="Calibri"/>
          <w:color w:val="000000"/>
          <w:sz w:val="24"/>
          <w:szCs w:val="24"/>
        </w:rPr>
      </w:pPr>
    </w:p>
    <w:p w14:paraId="12F444E4" w14:textId="77777777" w:rsidR="00B74649" w:rsidRDefault="00B74649" w:rsidP="006F241C">
      <w:pPr>
        <w:rPr>
          <w:rFonts w:eastAsia="Times New Roman"/>
          <w:b/>
          <w:bCs/>
          <w:color w:val="000000"/>
          <w:sz w:val="24"/>
          <w:szCs w:val="24"/>
        </w:rPr>
      </w:pPr>
    </w:p>
    <w:p w14:paraId="6C050C16" w14:textId="162134D3" w:rsidR="005E181F" w:rsidRPr="00422317" w:rsidRDefault="007B2274" w:rsidP="006F241C">
      <w:pPr>
        <w:rPr>
          <w:rFonts w:eastAsia="Times New Roman"/>
          <w:b/>
          <w:bCs/>
          <w:color w:val="000000"/>
          <w:sz w:val="24"/>
          <w:szCs w:val="24"/>
        </w:rPr>
      </w:pPr>
      <w:r w:rsidRPr="00422317">
        <w:rPr>
          <w:rFonts w:eastAsia="Times New Roman"/>
          <w:b/>
          <w:bCs/>
          <w:color w:val="000000"/>
          <w:sz w:val="24"/>
          <w:szCs w:val="24"/>
        </w:rPr>
        <w:lastRenderedPageBreak/>
        <w:t>References</w:t>
      </w:r>
    </w:p>
    <w:bookmarkEnd w:id="0"/>
    <w:p w14:paraId="0FC072B9" w14:textId="77777777" w:rsidR="007B2274" w:rsidRDefault="007B2274" w:rsidP="00AF2064">
      <w:pPr>
        <w:pStyle w:val="Default"/>
        <w:rPr>
          <w:sz w:val="22"/>
          <w:szCs w:val="22"/>
        </w:rPr>
      </w:pPr>
    </w:p>
    <w:p w14:paraId="7CB1003F" w14:textId="77777777" w:rsidR="007B2274" w:rsidRDefault="007B2274" w:rsidP="00AF2064">
      <w:pPr>
        <w:pStyle w:val="Default"/>
        <w:rPr>
          <w:sz w:val="22"/>
          <w:szCs w:val="22"/>
        </w:rPr>
      </w:pPr>
    </w:p>
    <w:p w14:paraId="2B0F1779" w14:textId="0996D8C0" w:rsidR="006F241C" w:rsidRPr="006F241C" w:rsidRDefault="007B2274" w:rsidP="006F241C">
      <w:pPr>
        <w:pStyle w:val="EndNoteBibliography"/>
        <w:spacing w:after="0"/>
        <w:ind w:left="720" w:hanging="720"/>
      </w:pPr>
      <w:r>
        <w:fldChar w:fldCharType="begin"/>
      </w:r>
      <w:r>
        <w:instrText xml:space="preserve"> ADDIN EN.REFLIST </w:instrText>
      </w:r>
      <w:r>
        <w:fldChar w:fldCharType="separate"/>
      </w:r>
      <w:r w:rsidR="006F241C" w:rsidRPr="006F241C">
        <w:t>1.</w:t>
      </w:r>
      <w:r w:rsidR="006F241C" w:rsidRPr="006F241C">
        <w:tab/>
        <w:t xml:space="preserve">Colorado Department of Health &amp; Environment, Healthy Kids Colorado Survey data tables and reports. Available at: </w:t>
      </w:r>
      <w:hyperlink r:id="rId10" w:history="1">
        <w:r w:rsidR="006F241C" w:rsidRPr="006F241C">
          <w:rPr>
            <w:rStyle w:val="Hyperlink"/>
          </w:rPr>
          <w:t>https://www.colorado.gov/pacific/cdphe/healthy-kids-colorado-survey-data-tables-and-reports</w:t>
        </w:r>
      </w:hyperlink>
      <w:r w:rsidR="006F241C" w:rsidRPr="006F241C">
        <w:t>. Accessed 8-28-2020</w:t>
      </w:r>
      <w:r w:rsidR="006F241C" w:rsidRPr="006F241C">
        <w:rPr>
          <w:i/>
        </w:rPr>
        <w:t>.</w:t>
      </w:r>
      <w:r w:rsidR="006F241C" w:rsidRPr="006F241C">
        <w:t xml:space="preserve"> </w:t>
      </w:r>
      <w:r w:rsidR="006F241C" w:rsidRPr="006F241C">
        <w:rPr>
          <w:b/>
        </w:rPr>
        <w:t>2019</w:t>
      </w:r>
      <w:r w:rsidR="006F241C" w:rsidRPr="006F241C">
        <w:t>.</w:t>
      </w:r>
    </w:p>
    <w:p w14:paraId="7AE18F2F" w14:textId="77777777" w:rsidR="006F241C" w:rsidRPr="006F241C" w:rsidRDefault="006F241C" w:rsidP="006F241C">
      <w:pPr>
        <w:pStyle w:val="EndNoteBibliography"/>
        <w:spacing w:after="0"/>
        <w:ind w:left="720" w:hanging="720"/>
      </w:pPr>
      <w:r w:rsidRPr="006F241C">
        <w:t>2.</w:t>
      </w:r>
      <w:r w:rsidRPr="006F241C">
        <w:tab/>
        <w:t>Suzuki, T., et al., Estimation using the impulse oscillation system in patients with pulmonary sarcoidosis</w:t>
      </w:r>
      <w:r w:rsidRPr="006F241C">
        <w:rPr>
          <w:i/>
        </w:rPr>
        <w:t>.</w:t>
      </w:r>
      <w:r w:rsidRPr="006F241C">
        <w:t xml:space="preserve"> </w:t>
      </w:r>
      <w:r w:rsidRPr="006F241C">
        <w:rPr>
          <w:i/>
        </w:rPr>
        <w:t>Sarcoidosis Vasc Diffuse Lung Dis</w:t>
      </w:r>
      <w:r w:rsidRPr="006F241C">
        <w:t xml:space="preserve">, </w:t>
      </w:r>
      <w:r w:rsidRPr="006F241C">
        <w:rPr>
          <w:b/>
        </w:rPr>
        <w:t>2015</w:t>
      </w:r>
      <w:r w:rsidRPr="006F241C">
        <w:t>. 32(2): p. 144-50.</w:t>
      </w:r>
    </w:p>
    <w:p w14:paraId="523E5089" w14:textId="77777777" w:rsidR="006F241C" w:rsidRPr="006F241C" w:rsidRDefault="006F241C" w:rsidP="006F241C">
      <w:pPr>
        <w:pStyle w:val="EndNoteBibliography"/>
        <w:spacing w:after="0"/>
        <w:ind w:left="720" w:hanging="720"/>
      </w:pPr>
      <w:r w:rsidRPr="006F241C">
        <w:t>3.</w:t>
      </w:r>
      <w:r w:rsidRPr="006F241C">
        <w:tab/>
        <w:t>Miller, M.R., et al., General considerations for lung function testing</w:t>
      </w:r>
      <w:r w:rsidRPr="006F241C">
        <w:rPr>
          <w:i/>
        </w:rPr>
        <w:t>.</w:t>
      </w:r>
      <w:r w:rsidRPr="006F241C">
        <w:t xml:space="preserve"> </w:t>
      </w:r>
      <w:r w:rsidRPr="006F241C">
        <w:rPr>
          <w:i/>
        </w:rPr>
        <w:t>Eur Respir J</w:t>
      </w:r>
      <w:r w:rsidRPr="006F241C">
        <w:t xml:space="preserve">, </w:t>
      </w:r>
      <w:r w:rsidRPr="006F241C">
        <w:rPr>
          <w:b/>
        </w:rPr>
        <w:t>2005</w:t>
      </w:r>
      <w:r w:rsidRPr="006F241C">
        <w:t>. 26(1): p. 153-61.</w:t>
      </w:r>
    </w:p>
    <w:p w14:paraId="313C619A" w14:textId="77777777" w:rsidR="006F241C" w:rsidRPr="006F241C" w:rsidRDefault="006F241C" w:rsidP="006F241C">
      <w:pPr>
        <w:pStyle w:val="EndNoteBibliography"/>
        <w:spacing w:after="0"/>
        <w:ind w:left="720" w:hanging="720"/>
      </w:pPr>
      <w:r w:rsidRPr="006F241C">
        <w:t>4.</w:t>
      </w:r>
      <w:r w:rsidRPr="006F241C">
        <w:tab/>
        <w:t>Chun, L.F., et al., Pulmonary toxicity of e-cigarettes</w:t>
      </w:r>
      <w:r w:rsidRPr="006F241C">
        <w:rPr>
          <w:i/>
        </w:rPr>
        <w:t>.</w:t>
      </w:r>
      <w:r w:rsidRPr="006F241C">
        <w:t xml:space="preserve"> </w:t>
      </w:r>
      <w:r w:rsidRPr="006F241C">
        <w:rPr>
          <w:i/>
        </w:rPr>
        <w:t>American journal of physiology. Lung cellular and molecular physiology</w:t>
      </w:r>
      <w:r w:rsidRPr="006F241C">
        <w:t xml:space="preserve">, </w:t>
      </w:r>
      <w:r w:rsidRPr="006F241C">
        <w:rPr>
          <w:b/>
        </w:rPr>
        <w:t>2017</w:t>
      </w:r>
      <w:r w:rsidRPr="006F241C">
        <w:t>. 313(2): p. L193-L206.</w:t>
      </w:r>
    </w:p>
    <w:p w14:paraId="114C5214" w14:textId="77777777" w:rsidR="006F241C" w:rsidRPr="006F241C" w:rsidRDefault="006F241C" w:rsidP="006F241C">
      <w:pPr>
        <w:pStyle w:val="EndNoteBibliography"/>
        <w:spacing w:after="0"/>
        <w:ind w:left="720" w:hanging="720"/>
      </w:pPr>
      <w:r w:rsidRPr="006F241C">
        <w:t>5.</w:t>
      </w:r>
      <w:r w:rsidRPr="006F241C">
        <w:tab/>
        <w:t xml:space="preserve">Rowell, T.R. and R. Tarran, Will chronic e-cigarette use cause lung disease? </w:t>
      </w:r>
      <w:r w:rsidRPr="006F241C">
        <w:rPr>
          <w:i/>
        </w:rPr>
        <w:t>Am J Physiol Lung Cell Mol Physiol</w:t>
      </w:r>
      <w:r w:rsidRPr="006F241C">
        <w:t xml:space="preserve">, </w:t>
      </w:r>
      <w:r w:rsidRPr="006F241C">
        <w:rPr>
          <w:b/>
        </w:rPr>
        <w:t>2015</w:t>
      </w:r>
      <w:r w:rsidRPr="006F241C">
        <w:t>. 309(12): p. L1398-409.</w:t>
      </w:r>
    </w:p>
    <w:p w14:paraId="3E2A9FEC" w14:textId="77777777" w:rsidR="006F241C" w:rsidRPr="006F241C" w:rsidRDefault="006F241C" w:rsidP="006F241C">
      <w:pPr>
        <w:pStyle w:val="EndNoteBibliography"/>
        <w:ind w:left="720" w:hanging="720"/>
      </w:pPr>
      <w:r w:rsidRPr="006F241C">
        <w:t>6.</w:t>
      </w:r>
      <w:r w:rsidRPr="006F241C">
        <w:tab/>
        <w:t>Martin, E.M., et al., E-cigarette use results in suppression of immune and inflammatory-response genes in nasal epithelial cells similar to cigarette smoke</w:t>
      </w:r>
      <w:r w:rsidRPr="006F241C">
        <w:rPr>
          <w:i/>
        </w:rPr>
        <w:t>.</w:t>
      </w:r>
      <w:r w:rsidRPr="006F241C">
        <w:t xml:space="preserve"> </w:t>
      </w:r>
      <w:r w:rsidRPr="006F241C">
        <w:rPr>
          <w:i/>
        </w:rPr>
        <w:t>American journal of physiology. Lung cellular and molecular physiology</w:t>
      </w:r>
      <w:r w:rsidRPr="006F241C">
        <w:t xml:space="preserve">, </w:t>
      </w:r>
      <w:r w:rsidRPr="006F241C">
        <w:rPr>
          <w:b/>
        </w:rPr>
        <w:t>2016</w:t>
      </w:r>
      <w:r w:rsidRPr="006F241C">
        <w:t>. 311(1): p. L135-L144.</w:t>
      </w:r>
    </w:p>
    <w:p w14:paraId="76E9F401" w14:textId="32122C1E" w:rsidR="005E181F" w:rsidRDefault="007B2274" w:rsidP="00AF2064">
      <w:pPr>
        <w:pStyle w:val="Default"/>
        <w:rPr>
          <w:sz w:val="22"/>
          <w:szCs w:val="22"/>
        </w:rPr>
      </w:pPr>
      <w:r>
        <w:rPr>
          <w:sz w:val="22"/>
          <w:szCs w:val="22"/>
        </w:rPr>
        <w:fldChar w:fldCharType="end"/>
      </w:r>
    </w:p>
    <w:sectPr w:rsidR="005E181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Liu, Cuining" w:date="2021-05-24T08:30:00Z" w:initials="LC">
    <w:p w14:paraId="5E207129" w14:textId="2F377E47" w:rsidR="0006052D" w:rsidRDefault="0006052D">
      <w:pPr>
        <w:pStyle w:val="CommentText"/>
      </w:pPr>
      <w:r>
        <w:rPr>
          <w:rStyle w:val="CommentReference"/>
        </w:rPr>
        <w:annotationRef/>
      </w:r>
      <w:r>
        <w:rPr>
          <w:rStyle w:val="CommentReference"/>
        </w:rPr>
        <w:annotationRef/>
      </w:r>
      <w:r>
        <w:t xml:space="preserve">Not just Latinx here, </w:t>
      </w:r>
      <w:r w:rsidR="00E54EF7">
        <w:t xml:space="preserve">so I deleted references throughout implying that this study is only </w:t>
      </w:r>
      <w:r w:rsidR="00846014">
        <w:t>focused on Latino youth</w:t>
      </w:r>
      <w:r w:rsidR="00D37FF9">
        <w:t>: around ½ of participants identified as Latino</w:t>
      </w:r>
      <w:r>
        <w:t>. Middle/high schoolers? Should instead say what def of “adolescent” is.</w:t>
      </w:r>
    </w:p>
  </w:comment>
  <w:comment w:id="3" w:author="Kechris, Katerina" w:date="2021-05-29T09:13:00Z" w:initials="KK">
    <w:p w14:paraId="5410B591" w14:textId="4014EAED" w:rsidR="009D4DF9" w:rsidRDefault="009D4DF9" w:rsidP="009D4DF9">
      <w:pPr>
        <w:pStyle w:val="CommentText"/>
      </w:pPr>
      <w:r>
        <w:rPr>
          <w:rStyle w:val="CommentReference"/>
        </w:rPr>
        <w:annotationRef/>
      </w:r>
      <w:r>
        <w:t>Agree about defining adolescent earlier (I think it's later) and also "youth”.</w:t>
      </w:r>
    </w:p>
  </w:comment>
  <w:comment w:id="23" w:author="Liu, Cuining" w:date="2021-05-24T08:34:00Z" w:initials="LC">
    <w:p w14:paraId="6DF65696" w14:textId="6664B706" w:rsidR="00846014" w:rsidRDefault="00846014">
      <w:pPr>
        <w:pStyle w:val="CommentText"/>
      </w:pPr>
      <w:r>
        <w:rPr>
          <w:rStyle w:val="CommentReference"/>
        </w:rPr>
        <w:annotationRef/>
      </w:r>
      <w:r>
        <w:t xml:space="preserve">How? Selection criteria? </w:t>
      </w:r>
    </w:p>
  </w:comment>
  <w:comment w:id="24" w:author="Liu, Cuining" w:date="2021-05-24T08:33:00Z" w:initials="LC">
    <w:p w14:paraId="17550036" w14:textId="1D31F331" w:rsidR="00A928CE" w:rsidRDefault="00A928CE">
      <w:pPr>
        <w:pStyle w:val="CommentText"/>
      </w:pPr>
      <w:r>
        <w:rPr>
          <w:rStyle w:val="CommentReference"/>
        </w:rPr>
        <w:annotationRef/>
      </w:r>
      <w:r>
        <w:rPr>
          <w:rStyle w:val="CommentReference"/>
        </w:rPr>
        <w:t>Again because ½ latino I think misleading</w:t>
      </w:r>
      <w:r w:rsidR="00521D22">
        <w:rPr>
          <w:rStyle w:val="CommentReference"/>
        </w:rPr>
        <w:t xml:space="preserve"> to call this Latino youth</w:t>
      </w:r>
    </w:p>
  </w:comment>
  <w:comment w:id="33" w:author="Liu, Cuining" w:date="2021-05-24T08:55:00Z" w:initials="LC">
    <w:p w14:paraId="08CB6451" w14:textId="79FC5AE8" w:rsidR="0008103B" w:rsidRDefault="0008103B">
      <w:pPr>
        <w:pStyle w:val="CommentText"/>
      </w:pPr>
      <w:r>
        <w:rPr>
          <w:rStyle w:val="CommentReference"/>
        </w:rPr>
        <w:annotationRef/>
      </w:r>
      <w:r>
        <w:t>Age appears to be 12-17, so just assent?</w:t>
      </w:r>
    </w:p>
  </w:comment>
  <w:comment w:id="36" w:author="Liu, Cuining" w:date="2021-05-24T09:23:00Z" w:initials="LC">
    <w:p w14:paraId="462A23FC" w14:textId="3681ECB5" w:rsidR="00E009CE" w:rsidRDefault="00E009CE">
      <w:pPr>
        <w:pStyle w:val="CommentText"/>
      </w:pPr>
      <w:r>
        <w:rPr>
          <w:rStyle w:val="CommentReference"/>
        </w:rPr>
        <w:annotationRef/>
      </w:r>
      <w:r>
        <w:rPr>
          <w:rStyle w:val="CommentReference"/>
        </w:rPr>
        <w:t xml:space="preserve">I ultimately did not know what to adjust </w:t>
      </w:r>
      <w:r w:rsidR="00E22333">
        <w:rPr>
          <w:rStyle w:val="CommentReference"/>
          <w:noProof/>
        </w:rPr>
        <w:t>for because I found a center effect in the IOS data... I ultimately used a t-test not adjusting for any covariates in latest version.</w:t>
      </w:r>
    </w:p>
  </w:comment>
  <w:comment w:id="45" w:author="Liu, Cuining" w:date="2021-05-24T09:22:00Z" w:initials="LC">
    <w:p w14:paraId="30D8CD8C" w14:textId="44C3CF81" w:rsidR="00E67D62" w:rsidRDefault="00E67D62">
      <w:pPr>
        <w:pStyle w:val="CommentText"/>
      </w:pPr>
      <w:r>
        <w:rPr>
          <w:rStyle w:val="CommentReference"/>
        </w:rPr>
        <w:annotationRef/>
      </w:r>
      <w:r>
        <w:t>Not presented here, seems like not enough space to?</w:t>
      </w:r>
    </w:p>
  </w:comment>
  <w:comment w:id="87" w:author="Holguin, Fernando" w:date="2021-05-24T09:13:00Z" w:initials="HF">
    <w:p w14:paraId="121CA0E7" w14:textId="218F8C4C" w:rsidR="00ED1300" w:rsidRDefault="00ED1300">
      <w:pPr>
        <w:pStyle w:val="CommentText"/>
      </w:pPr>
      <w:r>
        <w:rPr>
          <w:rStyle w:val="CommentReference"/>
        </w:rPr>
        <w:annotationRef/>
      </w:r>
      <w:r>
        <w:t xml:space="preserve">There are 12 data points on the Vaping group, but only 9 reported as Vaping. </w:t>
      </w:r>
    </w:p>
  </w:comment>
  <w:comment w:id="88" w:author="Liu, Cuining" w:date="2021-05-24T08:49:00Z" w:initials="LC">
    <w:p w14:paraId="65719C4E" w14:textId="2770EC42" w:rsidR="00E73495" w:rsidRDefault="00E73495">
      <w:pPr>
        <w:pStyle w:val="CommentText"/>
      </w:pPr>
      <w:r>
        <w:rPr>
          <w:rStyle w:val="CommentReference"/>
        </w:rPr>
        <w:annotationRef/>
      </w:r>
      <w:r w:rsidR="00D03663">
        <w:rPr>
          <w:rStyle w:val="CommentReference"/>
        </w:rPr>
        <w:t>In latest analyses, n = 38 control, n = 12 vaping participants. Not sure about this particular figure…</w:t>
      </w:r>
    </w:p>
  </w:comment>
  <w:comment w:id="84" w:author="Liu, Cuining" w:date="2021-05-24T08:45:00Z" w:initials="LC">
    <w:p w14:paraId="337234F8" w14:textId="5B3B2E9D" w:rsidR="009553C3" w:rsidRDefault="009553C3">
      <w:pPr>
        <w:pStyle w:val="CommentText"/>
      </w:pPr>
      <w:r>
        <w:rPr>
          <w:rStyle w:val="CommentReference"/>
        </w:rPr>
        <w:annotationRef/>
      </w:r>
      <w:r>
        <w:t>I think this is an old figure that does not include all of the IOS data. Does not match any of the figures I have in my latest analyses. Please look at the end of “</w:t>
      </w:r>
      <w:r w:rsidRPr="009553C3">
        <w:t>20210412_Vaping_RNAseq_Results_v2</w:t>
      </w:r>
      <w:r>
        <w:t>.docx”</w:t>
      </w:r>
      <w:r w:rsidR="001849A4">
        <w:t xml:space="preserve"> to consider what to include</w:t>
      </w:r>
      <w:r>
        <w:t xml:space="preserve">. Also note </w:t>
      </w:r>
      <w:r w:rsidR="002973AA">
        <w:t xml:space="preserve">measures than just </w:t>
      </w:r>
      <w:r>
        <w:t>than the R5 is statistically significant.</w:t>
      </w:r>
    </w:p>
  </w:comment>
  <w:comment w:id="92" w:author="Liu, Cuining" w:date="2021-05-24T08:47:00Z" w:initials="LC">
    <w:p w14:paraId="158841D2" w14:textId="741F945B" w:rsidR="002973AA" w:rsidRPr="002973AA" w:rsidRDefault="002973AA">
      <w:pPr>
        <w:pStyle w:val="CommentText"/>
        <w:rPr>
          <w:i/>
          <w:iCs/>
        </w:rPr>
      </w:pPr>
      <w:r>
        <w:rPr>
          <w:rStyle w:val="CommentReference"/>
        </w:rPr>
        <w:annotationRef/>
      </w:r>
      <w:r>
        <w:rPr>
          <w:rStyle w:val="CommentReference"/>
        </w:rPr>
        <w:t xml:space="preserve">Feel like this should go into methods / intro </w:t>
      </w:r>
    </w:p>
  </w:comment>
  <w:comment w:id="97" w:author="Liu, Cuining" w:date="2021-05-24T08:48:00Z" w:initials="LC">
    <w:p w14:paraId="11878BCD" w14:textId="638A4E3E" w:rsidR="002973AA" w:rsidRDefault="002973AA">
      <w:pPr>
        <w:pStyle w:val="CommentText"/>
      </w:pPr>
      <w:r>
        <w:rPr>
          <w:rStyle w:val="CommentReference"/>
        </w:rPr>
        <w:annotationRef/>
      </w:r>
      <w:r>
        <w:t>How was this determined?</w:t>
      </w:r>
    </w:p>
  </w:comment>
  <w:comment w:id="98" w:author="Liu, Cuining" w:date="2021-05-24T08:48:00Z" w:initials="LC">
    <w:p w14:paraId="6CB5586B" w14:textId="2CE7E925" w:rsidR="009D5CEE" w:rsidRDefault="009D5CEE">
      <w:pPr>
        <w:pStyle w:val="CommentText"/>
      </w:pPr>
      <w:r>
        <w:rPr>
          <w:rStyle w:val="CommentReference"/>
        </w:rPr>
        <w:annotationRef/>
      </w:r>
      <w:r>
        <w:t>Not the case, and I feel like only displaying R5 here feels like cherry picking</w:t>
      </w:r>
      <w:r w:rsidR="00880263">
        <w:t>; I think should display multiple to show trends</w:t>
      </w:r>
    </w:p>
  </w:comment>
  <w:comment w:id="99" w:author="Liu, Cuining" w:date="2021-05-24T08:51:00Z" w:initials="LC">
    <w:p w14:paraId="05592366" w14:textId="28157BBF" w:rsidR="000F5ACF" w:rsidRDefault="007003FC">
      <w:pPr>
        <w:pStyle w:val="CommentText"/>
      </w:pPr>
      <w:r>
        <w:rPr>
          <w:rStyle w:val="CommentReference"/>
        </w:rPr>
        <w:t xml:space="preserve">Sentence as written incomplete. </w:t>
      </w:r>
      <w:r w:rsidR="000F5ACF">
        <w:rPr>
          <w:rStyle w:val="CommentReference"/>
        </w:rPr>
        <w:annotationRef/>
      </w:r>
      <w:r w:rsidR="000F5ACF">
        <w:rPr>
          <w:rStyle w:val="CommentReference"/>
        </w:rPr>
        <w:t>Feel like this should go into discussion, and should be worded more like “nasal epithelial expression has been shown to be a proxy of the upper?/lower? Airways”</w:t>
      </w:r>
    </w:p>
  </w:comment>
  <w:comment w:id="113" w:author="Liu, Cuining" w:date="2021-05-24T09:02:00Z" w:initials="LC">
    <w:p w14:paraId="52D67DA8" w14:textId="37B82D80" w:rsidR="00DC17B3" w:rsidRDefault="00DC17B3">
      <w:pPr>
        <w:pStyle w:val="CommentText"/>
      </w:pPr>
      <w:r>
        <w:rPr>
          <w:rStyle w:val="CommentReference"/>
        </w:rPr>
        <w:annotationRef/>
      </w:r>
      <w:r>
        <w:t xml:space="preserve">This </w:t>
      </w:r>
    </w:p>
  </w:comment>
  <w:comment w:id="117" w:author="Liu, Cuining" w:date="2021-05-24T09:02:00Z" w:initials="LC">
    <w:p w14:paraId="0B85E064" w14:textId="3B1E51A9" w:rsidR="000C543E" w:rsidRDefault="000C543E">
      <w:pPr>
        <w:pStyle w:val="CommentText"/>
      </w:pPr>
      <w:r>
        <w:rPr>
          <w:rStyle w:val="CommentReference"/>
        </w:rPr>
        <w:annotationRef/>
      </w:r>
      <w:r>
        <w:rPr>
          <w:rStyle w:val="CommentReference"/>
        </w:rPr>
        <w:t xml:space="preserve">I wrote this assuming there would be a different Table 1 not showing pathways. This is now awkward because the hypoxia pathways are not shown below. </w:t>
      </w:r>
      <w:r w:rsidR="009E1FEE">
        <w:rPr>
          <w:rStyle w:val="CommentReference"/>
        </w:rPr>
        <w:t xml:space="preserve">I also used FDR &lt; 0.10 to define significance. Please look at Tab 2 of </w:t>
      </w:r>
      <w:r>
        <w:rPr>
          <w:rStyle w:val="CommentReference"/>
        </w:rPr>
        <w:t>“</w:t>
      </w:r>
      <w:r w:rsidRPr="000C543E">
        <w:rPr>
          <w:rStyle w:val="CommentReference"/>
        </w:rPr>
        <w:t>20210412_Vaping_RNAseq_v2.xlsx</w:t>
      </w:r>
      <w:r>
        <w:rPr>
          <w:rStyle w:val="CommentReference"/>
        </w:rPr>
        <w:t>”</w:t>
      </w:r>
      <w:r w:rsidR="00D96304">
        <w:rPr>
          <w:rStyle w:val="CommentReference"/>
        </w:rPr>
        <w:t>.</w:t>
      </w:r>
      <w:r w:rsidR="008F449A">
        <w:rPr>
          <w:rStyle w:val="CommentReference"/>
        </w:rPr>
        <w:t xml:space="preserve"> You may have to </w:t>
      </w:r>
      <w:r w:rsidR="005A0D6D">
        <w:rPr>
          <w:rStyle w:val="CommentReference"/>
          <w:noProof/>
        </w:rPr>
        <w:t xml:space="preserve">refine this </w:t>
      </w:r>
      <w:r w:rsidR="00DF65A0">
        <w:rPr>
          <w:rStyle w:val="CommentReference"/>
          <w:noProof/>
        </w:rPr>
        <w:t xml:space="preserve">to reflect current table, </w:t>
      </w:r>
      <w:r w:rsidR="005A0D6D">
        <w:rPr>
          <w:rStyle w:val="CommentReference"/>
          <w:noProof/>
        </w:rPr>
        <w:t>or move to discussion since we now have this Table 1.</w:t>
      </w:r>
    </w:p>
  </w:comment>
  <w:comment w:id="118" w:author="Liu, Cuining" w:date="2021-05-24T08:59:00Z" w:initials="LC">
    <w:p w14:paraId="22C76C47" w14:textId="7090AA66" w:rsidR="00170882" w:rsidRDefault="00170882">
      <w:pPr>
        <w:pStyle w:val="CommentText"/>
      </w:pPr>
      <w:r>
        <w:rPr>
          <w:rStyle w:val="CommentReference"/>
        </w:rPr>
        <w:annotationRef/>
      </w:r>
      <w:r>
        <w:t>Still would probably prefer a volcano plot of genes versus this big table, with description of pathways instead in the text.</w:t>
      </w:r>
      <w:r w:rsidR="00537E5E">
        <w:br/>
      </w:r>
      <w:r w:rsidR="00537E5E">
        <w:br/>
      </w:r>
      <w:r>
        <w:t>If you want to go table route, I think you should split with headers that say over or underenriched in vapers (not not clear here; NES &lt; 0 indicates underexpressed in vapers). In addition, remove some redundant pathways (e.g., multiple NMD)</w:t>
      </w:r>
      <w:r w:rsidR="00B146E2">
        <w:t xml:space="preserve"> or </w:t>
      </w:r>
      <w:r w:rsidR="00147291">
        <w:t xml:space="preserve">only </w:t>
      </w:r>
      <w:r w:rsidR="00B146E2">
        <w:t>focus on things we want to highlight in discussion</w:t>
      </w:r>
      <w:r>
        <w:t>.</w:t>
      </w:r>
      <w:r w:rsidR="006F13D4">
        <w:t xml:space="preserve"> Also see comment</w:t>
      </w:r>
      <w:r w:rsidR="00AA7CD1">
        <w:t xml:space="preserve"> on what’s called out within-text</w:t>
      </w:r>
      <w:r w:rsidR="006F13D4">
        <w:t>.</w:t>
      </w:r>
      <w:r w:rsidR="00407224">
        <w:t xml:space="preserve"> Can also include multiple example genes here</w:t>
      </w:r>
      <w:r w:rsidR="00CC70DF">
        <w:t>.</w:t>
      </w:r>
    </w:p>
  </w:comment>
  <w:comment w:id="119" w:author="Kechris, Katerina" w:date="2021-05-29T09:22:00Z" w:initials="KK">
    <w:p w14:paraId="43311722" w14:textId="5FEF3E9B" w:rsidR="00D51D14" w:rsidRDefault="00D51D14" w:rsidP="00D51D14">
      <w:pPr>
        <w:pStyle w:val="CommentText"/>
      </w:pPr>
      <w:r>
        <w:rPr>
          <w:rStyle w:val="CommentReference"/>
        </w:rPr>
        <w:annotationRef/>
      </w:r>
      <w:r>
        <w:t xml:space="preserve">Agree, would be good to split the table </w:t>
      </w:r>
    </w:p>
  </w:comment>
  <w:comment w:id="122" w:author="Liu, Cuining" w:date="2021-05-24T09:07:00Z" w:initials="LC">
    <w:p w14:paraId="4590B5DD" w14:textId="1CBCDA8C" w:rsidR="00787341" w:rsidRDefault="00787341">
      <w:pPr>
        <w:pStyle w:val="CommentText"/>
      </w:pPr>
      <w:r>
        <w:rPr>
          <w:rStyle w:val="CommentReference"/>
        </w:rPr>
        <w:annotationRef/>
      </w:r>
      <w:r>
        <w:t>This is mentioned in discussion but not results at all?</w:t>
      </w:r>
    </w:p>
  </w:comment>
  <w:comment w:id="128" w:author="Liu, Cuining" w:date="2021-05-24T09:08:00Z" w:initials="LC">
    <w:p w14:paraId="056C898A" w14:textId="4F7CF250" w:rsidR="008722D2" w:rsidRDefault="008722D2">
      <w:pPr>
        <w:pStyle w:val="CommentText"/>
      </w:pPr>
      <w:r>
        <w:rPr>
          <w:rStyle w:val="CommentReference"/>
        </w:rPr>
        <w:annotationRef/>
      </w:r>
      <w:r>
        <w:t>Examples?</w:t>
      </w:r>
      <w:r w:rsidR="00B56938">
        <w:t xml:space="preserve"> Also, there are </w:t>
      </w:r>
      <w:r w:rsidR="009C66DC">
        <w:t xml:space="preserve">many </w:t>
      </w:r>
      <w:r w:rsidR="00B56938">
        <w:t>e-cigarette studies in adults</w:t>
      </w:r>
      <w:r w:rsidR="000E2D73">
        <w:t xml:space="preserve"> an</w:t>
      </w:r>
      <w:r w:rsidR="009C66DC">
        <w:t>d cell line experimental models</w:t>
      </w:r>
      <w:r w:rsidR="00B56938">
        <w:t xml:space="preserve"> that might be more relevant</w:t>
      </w:r>
      <w:r w:rsidR="00865764">
        <w:t xml:space="preserve"> and that I found while looking at top identified genes here.</w:t>
      </w:r>
      <w:r w:rsidR="000D50B3">
        <w:t xml:space="preserve"> So I think this oversells the novelty of looking at e-cigarettes</w:t>
      </w:r>
      <w:r w:rsidR="001221BD">
        <w:t xml:space="preserve"> while underselling the novelty of our population</w:t>
      </w:r>
      <w:r w:rsidR="009C62D8">
        <w:t xml:space="preserve"> (adolescents)</w:t>
      </w:r>
      <w:r w:rsidR="001221BD">
        <w:t>.</w:t>
      </w:r>
    </w:p>
  </w:comment>
  <w:comment w:id="131" w:author="Liu, Cuining" w:date="2021-05-24T09:09:00Z" w:initials="LC">
    <w:p w14:paraId="14A41AF8" w14:textId="49705A42" w:rsidR="000B31BE" w:rsidRDefault="00B845D6">
      <w:pPr>
        <w:pStyle w:val="CommentText"/>
      </w:pPr>
      <w:r>
        <w:rPr>
          <w:rStyle w:val="CommentReference"/>
        </w:rPr>
        <w:annotationRef/>
      </w:r>
      <w:r>
        <w:t>This is the second mention of this, but I don’t think anywhere in the text it’s stated that participants are “healthy” or that we compared clinical sympto</w:t>
      </w:r>
      <w:r w:rsidR="005A0D6D">
        <w:rPr>
          <w:noProof/>
        </w:rPr>
        <w:t>ms. If this was part of the recruitment criteria, it wasn't stated. In fact, s</w:t>
      </w:r>
      <w:r>
        <w:t>ome of the</w:t>
      </w:r>
      <w:r w:rsidR="005A0D6D">
        <w:rPr>
          <w:noProof/>
        </w:rPr>
        <w:t xml:space="preserve"> control</w:t>
      </w:r>
      <w:r>
        <w:t xml:space="preserve"> participants </w:t>
      </w:r>
      <w:r w:rsidR="00FF4CDB">
        <w:t xml:space="preserve">reported </w:t>
      </w:r>
      <w:r>
        <w:t xml:space="preserve">asthma, but </w:t>
      </w:r>
      <w:r w:rsidR="00DD7D54">
        <w:t xml:space="preserve">the sample size of individuals diagnosed with clinical lung disease </w:t>
      </w:r>
      <w:r w:rsidR="00FF4CDB">
        <w:t xml:space="preserve">(n = 5) </w:t>
      </w:r>
      <w:r w:rsidR="00DD7D54">
        <w:t>were too low</w:t>
      </w:r>
      <w:r w:rsidR="005A0D6D">
        <w:rPr>
          <w:noProof/>
        </w:rPr>
        <w:t xml:space="preserve"> to make this kind of claim, especially since our study design isn't ideal for this</w:t>
      </w:r>
      <w:r w:rsidR="00DD7D54">
        <w:t>?</w:t>
      </w:r>
      <w:r w:rsidR="000B31BE">
        <w:br/>
      </w:r>
      <w:r w:rsidR="000B31BE">
        <w:br/>
      </w:r>
    </w:p>
    <w:tbl>
      <w:tblPr>
        <w:tblW w:w="0" w:type="auto"/>
        <w:jc w:val="center"/>
        <w:tblLook w:val="04A0" w:firstRow="1" w:lastRow="0" w:firstColumn="1" w:lastColumn="0" w:noHBand="0" w:noVBand="1"/>
      </w:tblPr>
      <w:tblGrid>
        <w:gridCol w:w="3560"/>
        <w:gridCol w:w="999"/>
        <w:gridCol w:w="910"/>
      </w:tblGrid>
      <w:tr w:rsidR="000B31BE" w:rsidRPr="000C6918" w14:paraId="2A2A8C4B" w14:textId="77777777" w:rsidTr="00EB3A1E">
        <w:trPr>
          <w:trHeight w:val="20"/>
          <w:jc w:val="center"/>
        </w:trPr>
        <w:tc>
          <w:tcPr>
            <w:tcW w:w="0" w:type="auto"/>
            <w:tcBorders>
              <w:top w:val="nil"/>
              <w:left w:val="nil"/>
              <w:bottom w:val="single" w:sz="4" w:space="0" w:color="auto"/>
              <w:right w:val="nil"/>
            </w:tcBorders>
            <w:shd w:val="clear" w:color="auto" w:fill="auto"/>
            <w:noWrap/>
            <w:vAlign w:val="bottom"/>
            <w:hideMark/>
          </w:tcPr>
          <w:p w14:paraId="76AB6273" w14:textId="77777777" w:rsidR="000B31BE" w:rsidRPr="000C6918" w:rsidRDefault="000B31BE" w:rsidP="000B31BE">
            <w:pPr>
              <w:jc w:val="both"/>
              <w:rPr>
                <w:rFonts w:ascii="Times New Roman" w:eastAsia="Times New Roman" w:hAnsi="Times New Roman" w:cs="Times New Roman"/>
              </w:rPr>
            </w:pPr>
          </w:p>
        </w:tc>
        <w:tc>
          <w:tcPr>
            <w:tcW w:w="0" w:type="auto"/>
            <w:tcBorders>
              <w:top w:val="nil"/>
              <w:left w:val="nil"/>
              <w:bottom w:val="single" w:sz="4" w:space="0" w:color="auto"/>
              <w:right w:val="nil"/>
            </w:tcBorders>
            <w:shd w:val="clear" w:color="auto" w:fill="auto"/>
            <w:noWrap/>
            <w:vAlign w:val="bottom"/>
            <w:hideMark/>
          </w:tcPr>
          <w:p w14:paraId="27ECC51F"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Control</w:t>
            </w:r>
          </w:p>
        </w:tc>
        <w:tc>
          <w:tcPr>
            <w:tcW w:w="0" w:type="auto"/>
            <w:tcBorders>
              <w:top w:val="nil"/>
              <w:left w:val="nil"/>
              <w:bottom w:val="single" w:sz="4" w:space="0" w:color="auto"/>
              <w:right w:val="nil"/>
            </w:tcBorders>
            <w:shd w:val="clear" w:color="auto" w:fill="auto"/>
            <w:noWrap/>
            <w:vAlign w:val="bottom"/>
            <w:hideMark/>
          </w:tcPr>
          <w:p w14:paraId="41530D1B"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 xml:space="preserve">Vaping </w:t>
            </w:r>
          </w:p>
        </w:tc>
      </w:tr>
      <w:tr w:rsidR="000B31BE" w:rsidRPr="000C6918" w14:paraId="57BD432A" w14:textId="77777777" w:rsidTr="00EB3A1E">
        <w:trPr>
          <w:trHeight w:val="20"/>
          <w:jc w:val="center"/>
        </w:trPr>
        <w:tc>
          <w:tcPr>
            <w:tcW w:w="0" w:type="auto"/>
            <w:gridSpan w:val="2"/>
            <w:tcBorders>
              <w:top w:val="nil"/>
              <w:left w:val="nil"/>
              <w:bottom w:val="nil"/>
              <w:right w:val="nil"/>
            </w:tcBorders>
            <w:shd w:val="clear" w:color="auto" w:fill="auto"/>
            <w:noWrap/>
            <w:vAlign w:val="bottom"/>
            <w:hideMark/>
          </w:tcPr>
          <w:p w14:paraId="3D54D7A9"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Respiratory Symptoms</w:t>
            </w:r>
          </w:p>
        </w:tc>
        <w:tc>
          <w:tcPr>
            <w:tcW w:w="0" w:type="auto"/>
            <w:tcBorders>
              <w:top w:val="nil"/>
              <w:left w:val="nil"/>
              <w:bottom w:val="nil"/>
              <w:right w:val="nil"/>
            </w:tcBorders>
            <w:shd w:val="clear" w:color="auto" w:fill="auto"/>
            <w:noWrap/>
            <w:vAlign w:val="bottom"/>
            <w:hideMark/>
          </w:tcPr>
          <w:p w14:paraId="7AE253FE" w14:textId="77777777" w:rsidR="000B31BE" w:rsidRPr="000C6918" w:rsidRDefault="000B31BE" w:rsidP="000B31BE">
            <w:pPr>
              <w:jc w:val="both"/>
              <w:rPr>
                <w:rFonts w:ascii="Helvetica" w:eastAsia="Times New Roman" w:hAnsi="Helvetica" w:cs="Calibri"/>
                <w:color w:val="000000"/>
                <w:sz w:val="16"/>
                <w:szCs w:val="16"/>
              </w:rPr>
            </w:pPr>
          </w:p>
        </w:tc>
      </w:tr>
      <w:tr w:rsidR="000B31BE" w:rsidRPr="000C6918" w14:paraId="0CB03D12" w14:textId="77777777" w:rsidTr="00EB3A1E">
        <w:trPr>
          <w:trHeight w:val="20"/>
          <w:jc w:val="center"/>
        </w:trPr>
        <w:tc>
          <w:tcPr>
            <w:tcW w:w="0" w:type="auto"/>
            <w:tcBorders>
              <w:top w:val="nil"/>
              <w:left w:val="nil"/>
              <w:bottom w:val="nil"/>
              <w:right w:val="nil"/>
            </w:tcBorders>
            <w:shd w:val="clear" w:color="auto" w:fill="auto"/>
            <w:noWrap/>
            <w:vAlign w:val="bottom"/>
            <w:hideMark/>
          </w:tcPr>
          <w:p w14:paraId="12C680E5"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 . . History Lung Disease</w:t>
            </w:r>
          </w:p>
        </w:tc>
        <w:tc>
          <w:tcPr>
            <w:tcW w:w="0" w:type="auto"/>
            <w:tcBorders>
              <w:top w:val="nil"/>
              <w:left w:val="nil"/>
              <w:bottom w:val="nil"/>
              <w:right w:val="nil"/>
            </w:tcBorders>
            <w:shd w:val="clear" w:color="auto" w:fill="auto"/>
            <w:noWrap/>
            <w:vAlign w:val="bottom"/>
            <w:hideMark/>
          </w:tcPr>
          <w:p w14:paraId="644B947A"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5 (13.2%)</w:t>
            </w:r>
          </w:p>
        </w:tc>
        <w:tc>
          <w:tcPr>
            <w:tcW w:w="0" w:type="auto"/>
            <w:tcBorders>
              <w:top w:val="nil"/>
              <w:left w:val="nil"/>
              <w:bottom w:val="nil"/>
              <w:right w:val="nil"/>
            </w:tcBorders>
            <w:shd w:val="clear" w:color="auto" w:fill="auto"/>
            <w:noWrap/>
            <w:vAlign w:val="bottom"/>
            <w:hideMark/>
          </w:tcPr>
          <w:p w14:paraId="428BEA81"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0 (0.0%)</w:t>
            </w:r>
          </w:p>
        </w:tc>
      </w:tr>
      <w:tr w:rsidR="000B31BE" w:rsidRPr="000C6918" w14:paraId="75EF4D88" w14:textId="77777777" w:rsidTr="00EB3A1E">
        <w:trPr>
          <w:trHeight w:val="20"/>
          <w:jc w:val="center"/>
        </w:trPr>
        <w:tc>
          <w:tcPr>
            <w:tcW w:w="0" w:type="auto"/>
            <w:tcBorders>
              <w:top w:val="nil"/>
              <w:left w:val="nil"/>
              <w:bottom w:val="nil"/>
              <w:right w:val="nil"/>
            </w:tcBorders>
            <w:shd w:val="clear" w:color="auto" w:fill="auto"/>
            <w:noWrap/>
            <w:vAlign w:val="bottom"/>
            <w:hideMark/>
          </w:tcPr>
          <w:p w14:paraId="602385B9"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 . . Cough in Last 2 Weeks</w:t>
            </w:r>
          </w:p>
        </w:tc>
        <w:tc>
          <w:tcPr>
            <w:tcW w:w="0" w:type="auto"/>
            <w:tcBorders>
              <w:top w:val="nil"/>
              <w:left w:val="nil"/>
              <w:bottom w:val="nil"/>
              <w:right w:val="nil"/>
            </w:tcBorders>
            <w:shd w:val="clear" w:color="auto" w:fill="auto"/>
            <w:noWrap/>
            <w:vAlign w:val="bottom"/>
            <w:hideMark/>
          </w:tcPr>
          <w:p w14:paraId="4DCDEE29"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16 (42.1%)</w:t>
            </w:r>
          </w:p>
        </w:tc>
        <w:tc>
          <w:tcPr>
            <w:tcW w:w="0" w:type="auto"/>
            <w:tcBorders>
              <w:top w:val="nil"/>
              <w:left w:val="nil"/>
              <w:bottom w:val="nil"/>
              <w:right w:val="nil"/>
            </w:tcBorders>
            <w:shd w:val="clear" w:color="auto" w:fill="auto"/>
            <w:noWrap/>
            <w:vAlign w:val="bottom"/>
            <w:hideMark/>
          </w:tcPr>
          <w:p w14:paraId="70368092"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2 (22.2%)</w:t>
            </w:r>
          </w:p>
        </w:tc>
      </w:tr>
      <w:tr w:rsidR="000B31BE" w:rsidRPr="000C6918" w14:paraId="6EAEAC07" w14:textId="77777777" w:rsidTr="00EB3A1E">
        <w:trPr>
          <w:trHeight w:val="20"/>
          <w:jc w:val="center"/>
        </w:trPr>
        <w:tc>
          <w:tcPr>
            <w:tcW w:w="0" w:type="auto"/>
            <w:tcBorders>
              <w:top w:val="nil"/>
              <w:left w:val="nil"/>
              <w:bottom w:val="nil"/>
              <w:right w:val="nil"/>
            </w:tcBorders>
            <w:shd w:val="clear" w:color="auto" w:fill="auto"/>
            <w:noWrap/>
            <w:vAlign w:val="bottom"/>
            <w:hideMark/>
          </w:tcPr>
          <w:p w14:paraId="787E5B34"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 . . Ever Wheezing While Breathing</w:t>
            </w:r>
          </w:p>
        </w:tc>
        <w:tc>
          <w:tcPr>
            <w:tcW w:w="0" w:type="auto"/>
            <w:tcBorders>
              <w:top w:val="nil"/>
              <w:left w:val="nil"/>
              <w:bottom w:val="nil"/>
              <w:right w:val="nil"/>
            </w:tcBorders>
            <w:shd w:val="clear" w:color="auto" w:fill="auto"/>
            <w:noWrap/>
            <w:vAlign w:val="bottom"/>
            <w:hideMark/>
          </w:tcPr>
          <w:p w14:paraId="227DE363"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7 (18.4%)</w:t>
            </w:r>
          </w:p>
        </w:tc>
        <w:tc>
          <w:tcPr>
            <w:tcW w:w="0" w:type="auto"/>
            <w:tcBorders>
              <w:top w:val="nil"/>
              <w:left w:val="nil"/>
              <w:bottom w:val="nil"/>
              <w:right w:val="nil"/>
            </w:tcBorders>
            <w:shd w:val="clear" w:color="auto" w:fill="auto"/>
            <w:noWrap/>
            <w:vAlign w:val="bottom"/>
            <w:hideMark/>
          </w:tcPr>
          <w:p w14:paraId="52890C6E"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1 (11.1%)</w:t>
            </w:r>
          </w:p>
        </w:tc>
      </w:tr>
      <w:tr w:rsidR="000B31BE" w:rsidRPr="000C6918" w14:paraId="0E82948B" w14:textId="77777777" w:rsidTr="00EB3A1E">
        <w:trPr>
          <w:trHeight w:val="20"/>
          <w:jc w:val="center"/>
        </w:trPr>
        <w:tc>
          <w:tcPr>
            <w:tcW w:w="0" w:type="auto"/>
            <w:tcBorders>
              <w:top w:val="nil"/>
              <w:left w:val="nil"/>
              <w:right w:val="nil"/>
            </w:tcBorders>
            <w:shd w:val="clear" w:color="auto" w:fill="auto"/>
            <w:noWrap/>
            <w:vAlign w:val="bottom"/>
            <w:hideMark/>
          </w:tcPr>
          <w:p w14:paraId="3E0A811A"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 . . Shortness Breath in Last 2 Weeks</w:t>
            </w:r>
          </w:p>
        </w:tc>
        <w:tc>
          <w:tcPr>
            <w:tcW w:w="0" w:type="auto"/>
            <w:tcBorders>
              <w:top w:val="nil"/>
              <w:left w:val="nil"/>
              <w:right w:val="nil"/>
            </w:tcBorders>
            <w:shd w:val="clear" w:color="auto" w:fill="auto"/>
            <w:noWrap/>
            <w:vAlign w:val="bottom"/>
            <w:hideMark/>
          </w:tcPr>
          <w:p w14:paraId="3407A653"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10 (26.3%)</w:t>
            </w:r>
          </w:p>
        </w:tc>
        <w:tc>
          <w:tcPr>
            <w:tcW w:w="0" w:type="auto"/>
            <w:tcBorders>
              <w:top w:val="nil"/>
              <w:left w:val="nil"/>
              <w:right w:val="nil"/>
            </w:tcBorders>
            <w:shd w:val="clear" w:color="auto" w:fill="auto"/>
            <w:noWrap/>
            <w:vAlign w:val="bottom"/>
            <w:hideMark/>
          </w:tcPr>
          <w:p w14:paraId="24849CDD"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3 (33.3%)</w:t>
            </w:r>
          </w:p>
        </w:tc>
      </w:tr>
      <w:tr w:rsidR="000B31BE" w:rsidRPr="000C6918" w14:paraId="3A563013" w14:textId="77777777" w:rsidTr="00EB3A1E">
        <w:trPr>
          <w:trHeight w:val="20"/>
          <w:jc w:val="center"/>
        </w:trPr>
        <w:tc>
          <w:tcPr>
            <w:tcW w:w="0" w:type="auto"/>
            <w:tcBorders>
              <w:top w:val="nil"/>
              <w:left w:val="nil"/>
              <w:bottom w:val="single" w:sz="4" w:space="0" w:color="auto"/>
              <w:right w:val="nil"/>
            </w:tcBorders>
            <w:shd w:val="clear" w:color="auto" w:fill="auto"/>
            <w:noWrap/>
            <w:vAlign w:val="bottom"/>
            <w:hideMark/>
          </w:tcPr>
          <w:p w14:paraId="42894C32"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 . . Ever Difficult Breathing, Pressure On Chest</w:t>
            </w:r>
          </w:p>
        </w:tc>
        <w:tc>
          <w:tcPr>
            <w:tcW w:w="0" w:type="auto"/>
            <w:tcBorders>
              <w:top w:val="nil"/>
              <w:left w:val="nil"/>
              <w:bottom w:val="single" w:sz="4" w:space="0" w:color="auto"/>
              <w:right w:val="nil"/>
            </w:tcBorders>
            <w:shd w:val="clear" w:color="auto" w:fill="auto"/>
            <w:noWrap/>
            <w:vAlign w:val="bottom"/>
            <w:hideMark/>
          </w:tcPr>
          <w:p w14:paraId="283D00BE"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8 (21.1%)</w:t>
            </w:r>
          </w:p>
        </w:tc>
        <w:tc>
          <w:tcPr>
            <w:tcW w:w="0" w:type="auto"/>
            <w:tcBorders>
              <w:top w:val="nil"/>
              <w:left w:val="nil"/>
              <w:bottom w:val="single" w:sz="4" w:space="0" w:color="auto"/>
              <w:right w:val="nil"/>
            </w:tcBorders>
            <w:shd w:val="clear" w:color="auto" w:fill="auto"/>
            <w:noWrap/>
            <w:vAlign w:val="bottom"/>
            <w:hideMark/>
          </w:tcPr>
          <w:p w14:paraId="4752460D" w14:textId="77777777" w:rsidR="000B31BE" w:rsidRPr="000C6918" w:rsidRDefault="000B31BE" w:rsidP="000B31BE">
            <w:pPr>
              <w:jc w:val="both"/>
              <w:rPr>
                <w:rFonts w:ascii="Helvetica" w:eastAsia="Times New Roman" w:hAnsi="Helvetica" w:cs="Calibri"/>
                <w:color w:val="000000"/>
                <w:sz w:val="16"/>
                <w:szCs w:val="16"/>
              </w:rPr>
            </w:pPr>
            <w:r w:rsidRPr="000C6918">
              <w:rPr>
                <w:rFonts w:ascii="Helvetica" w:eastAsia="Times New Roman" w:hAnsi="Helvetica" w:cs="Calibri"/>
                <w:color w:val="000000"/>
                <w:sz w:val="16"/>
                <w:szCs w:val="16"/>
              </w:rPr>
              <w:t>3 (33.3%)</w:t>
            </w:r>
          </w:p>
        </w:tc>
      </w:tr>
    </w:tbl>
    <w:p w14:paraId="26401F7C" w14:textId="243EB4A0" w:rsidR="00B845D6" w:rsidRDefault="00B845D6">
      <w:pPr>
        <w:pStyle w:val="CommentText"/>
      </w:pPr>
    </w:p>
  </w:comment>
  <w:comment w:id="132" w:author="Liu, Cuining" w:date="2021-05-24T09:15:00Z" w:initials="LC">
    <w:p w14:paraId="480B54C9" w14:textId="4BFB2D93" w:rsidR="0087213A" w:rsidRDefault="0087213A">
      <w:pPr>
        <w:pStyle w:val="CommentText"/>
      </w:pPr>
      <w:r>
        <w:rPr>
          <w:rStyle w:val="CommentReference"/>
        </w:rPr>
        <w:annotationRef/>
      </w:r>
      <w:r>
        <w:rPr>
          <w:rStyle w:val="CommentReference"/>
        </w:rPr>
        <w:t>More discussion IMO.</w:t>
      </w:r>
      <w:r w:rsidR="003D71C3">
        <w:rPr>
          <w:rStyle w:val="CommentReference"/>
        </w:rPr>
        <w:t xml:space="preserve"> While our </w:t>
      </w:r>
      <w:r w:rsidR="00FE06D6">
        <w:rPr>
          <w:rStyle w:val="CommentReference"/>
        </w:rPr>
        <w:t xml:space="preserve">internal </w:t>
      </w:r>
      <w:r w:rsidR="003D71C3">
        <w:rPr>
          <w:rStyle w:val="CommentReference"/>
        </w:rPr>
        <w:t>group might be aware of ciliary function</w:t>
      </w:r>
      <w:r w:rsidR="00C8634B">
        <w:rPr>
          <w:rStyle w:val="CommentReference"/>
        </w:rPr>
        <w:t xml:space="preserve"> because of our colleagues working on this, it’s unclear to an outsider party why we might focus on this versus collagen, ECM, or any of the other pathways in Table 1</w:t>
      </w:r>
      <w:r w:rsidR="005A0D6D">
        <w:rPr>
          <w:rStyle w:val="CommentReference"/>
        </w:rPr>
        <w:t>.</w:t>
      </w:r>
    </w:p>
  </w:comment>
  <w:comment w:id="133" w:author="Liu, Cuining" w:date="2021-05-24T09:16:00Z" w:initials="LC">
    <w:p w14:paraId="46805DBB" w14:textId="38ED5C0E" w:rsidR="00C35B21" w:rsidRDefault="00C35B21">
      <w:pPr>
        <w:pStyle w:val="CommentText"/>
      </w:pPr>
      <w:r>
        <w:rPr>
          <w:rStyle w:val="CommentReference"/>
        </w:rPr>
        <w:annotationRef/>
      </w:r>
      <w:r>
        <w:t xml:space="preserve">Again, hard to make this call when </w:t>
      </w:r>
      <w:r w:rsidR="00113C10">
        <w:t xml:space="preserve">our sampling did not focus on </w:t>
      </w:r>
      <w:r>
        <w:t>Latinx.</w:t>
      </w:r>
      <w:r w:rsidR="001D4C10">
        <w:t xml:space="preserve"> I think this </w:t>
      </w:r>
      <w:r w:rsidR="00DB58D0">
        <w:t xml:space="preserve">should be instead a broader point </w:t>
      </w:r>
      <w:r w:rsidR="001D4C10">
        <w:t>about the under exploration of vaping on health disparities</w:t>
      </w:r>
      <w:r w:rsidR="00DB58D0">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E207129" w15:done="0"/>
  <w15:commentEx w15:paraId="5410B591" w15:paraIdParent="5E207129" w15:done="0"/>
  <w15:commentEx w15:paraId="6DF65696" w15:done="0"/>
  <w15:commentEx w15:paraId="17550036" w15:done="0"/>
  <w15:commentEx w15:paraId="08CB6451" w15:done="0"/>
  <w15:commentEx w15:paraId="462A23FC" w15:done="0"/>
  <w15:commentEx w15:paraId="30D8CD8C" w15:done="0"/>
  <w15:commentEx w15:paraId="121CA0E7" w15:done="0"/>
  <w15:commentEx w15:paraId="65719C4E" w15:paraIdParent="121CA0E7" w15:done="0"/>
  <w15:commentEx w15:paraId="337234F8" w15:done="0"/>
  <w15:commentEx w15:paraId="158841D2" w15:done="0"/>
  <w15:commentEx w15:paraId="11878BCD" w15:done="0"/>
  <w15:commentEx w15:paraId="6CB5586B" w15:done="0"/>
  <w15:commentEx w15:paraId="05592366" w15:done="0"/>
  <w15:commentEx w15:paraId="52D67DA8" w15:done="0"/>
  <w15:commentEx w15:paraId="0B85E064" w15:done="0"/>
  <w15:commentEx w15:paraId="22C76C47" w15:done="0"/>
  <w15:commentEx w15:paraId="43311722" w15:paraIdParent="22C76C47" w15:done="0"/>
  <w15:commentEx w15:paraId="4590B5DD" w15:done="0"/>
  <w15:commentEx w15:paraId="056C898A" w15:done="0"/>
  <w15:commentEx w15:paraId="26401F7C" w15:done="0"/>
  <w15:commentEx w15:paraId="480B54C9" w15:done="0"/>
  <w15:commentEx w15:paraId="46805D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55E2AA" w16cex:dateUtc="2021-05-24T15:30:00Z"/>
  <w16cex:commentExtensible w16cex:durableId="245C8433" w16cex:dateUtc="2021-05-29T15:13:00Z"/>
  <w16cex:commentExtensible w16cex:durableId="2455E3A9" w16cex:dateUtc="2021-05-24T15:34:00Z"/>
  <w16cex:commentExtensible w16cex:durableId="2455E370" w16cex:dateUtc="2021-05-24T15:33:00Z"/>
  <w16cex:commentExtensible w16cex:durableId="2455E87B" w16cex:dateUtc="2021-05-24T15:55:00Z"/>
  <w16cex:commentExtensible w16cex:durableId="2455EEFA" w16cex:dateUtc="2021-05-24T16:23:00Z"/>
  <w16cex:commentExtensible w16cex:durableId="2455EED6" w16cex:dateUtc="2021-05-24T16:22:00Z"/>
  <w16cex:commentExtensible w16cex:durableId="2455ECD2" w16cex:dateUtc="2021-05-24T15:13:00Z"/>
  <w16cex:commentExtensible w16cex:durableId="2455E726" w16cex:dateUtc="2021-05-24T15:49:00Z"/>
  <w16cex:commentExtensible w16cex:durableId="2455E640" w16cex:dateUtc="2021-05-24T15:45:00Z"/>
  <w16cex:commentExtensible w16cex:durableId="2455E6B3" w16cex:dateUtc="2021-05-24T15:47:00Z"/>
  <w16cex:commentExtensible w16cex:durableId="2455E6D0" w16cex:dateUtc="2021-05-24T15:48:00Z"/>
  <w16cex:commentExtensible w16cex:durableId="2455E6FA" w16cex:dateUtc="2021-05-24T15:48:00Z"/>
  <w16cex:commentExtensible w16cex:durableId="2455E779" w16cex:dateUtc="2021-05-24T15:51:00Z"/>
  <w16cex:commentExtensible w16cex:durableId="2455EA10" w16cex:dateUtc="2021-05-24T16:02:00Z"/>
  <w16cex:commentExtensible w16cex:durableId="2455EA3E" w16cex:dateUtc="2021-05-24T16:02:00Z"/>
  <w16cex:commentExtensible w16cex:durableId="2455E98A" w16cex:dateUtc="2021-05-24T15:59:00Z"/>
  <w16cex:commentExtensible w16cex:durableId="245C8655" w16cex:dateUtc="2021-05-29T15:22:00Z"/>
  <w16cex:commentExtensible w16cex:durableId="2455EB52" w16cex:dateUtc="2021-05-24T16:07:00Z"/>
  <w16cex:commentExtensible w16cex:durableId="2455EB82" w16cex:dateUtc="2021-05-24T16:08:00Z"/>
  <w16cex:commentExtensible w16cex:durableId="2455EBDA" w16cex:dateUtc="2021-05-24T16:09:00Z"/>
  <w16cex:commentExtensible w16cex:durableId="2455ED20" w16cex:dateUtc="2021-05-24T16:15:00Z"/>
  <w16cex:commentExtensible w16cex:durableId="2455ED76" w16cex:dateUtc="2021-05-24T16: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E207129" w16cid:durableId="2455E2AA"/>
  <w16cid:commentId w16cid:paraId="5410B591" w16cid:durableId="245C8433"/>
  <w16cid:commentId w16cid:paraId="6DF65696" w16cid:durableId="2455E3A9"/>
  <w16cid:commentId w16cid:paraId="17550036" w16cid:durableId="2455E370"/>
  <w16cid:commentId w16cid:paraId="08CB6451" w16cid:durableId="2455E87B"/>
  <w16cid:commentId w16cid:paraId="462A23FC" w16cid:durableId="2455EEFA"/>
  <w16cid:commentId w16cid:paraId="30D8CD8C" w16cid:durableId="2455EED6"/>
  <w16cid:commentId w16cid:paraId="121CA0E7" w16cid:durableId="2455ECD2"/>
  <w16cid:commentId w16cid:paraId="65719C4E" w16cid:durableId="2455E726"/>
  <w16cid:commentId w16cid:paraId="337234F8" w16cid:durableId="2455E640"/>
  <w16cid:commentId w16cid:paraId="158841D2" w16cid:durableId="2455E6B3"/>
  <w16cid:commentId w16cid:paraId="11878BCD" w16cid:durableId="2455E6D0"/>
  <w16cid:commentId w16cid:paraId="6CB5586B" w16cid:durableId="2455E6FA"/>
  <w16cid:commentId w16cid:paraId="05592366" w16cid:durableId="2455E779"/>
  <w16cid:commentId w16cid:paraId="52D67DA8" w16cid:durableId="2455EA10"/>
  <w16cid:commentId w16cid:paraId="0B85E064" w16cid:durableId="2455EA3E"/>
  <w16cid:commentId w16cid:paraId="22C76C47" w16cid:durableId="2455E98A"/>
  <w16cid:commentId w16cid:paraId="43311722" w16cid:durableId="245C8655"/>
  <w16cid:commentId w16cid:paraId="4590B5DD" w16cid:durableId="2455EB52"/>
  <w16cid:commentId w16cid:paraId="056C898A" w16cid:durableId="2455EB82"/>
  <w16cid:commentId w16cid:paraId="26401F7C" w16cid:durableId="2455EBDA"/>
  <w16cid:commentId w16cid:paraId="480B54C9" w16cid:durableId="2455ED20"/>
  <w16cid:commentId w16cid:paraId="46805DBB" w16cid:durableId="2455ED7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5BFB635"/>
    <w:multiLevelType w:val="hybridMultilevel"/>
    <w:tmpl w:val="61666840"/>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3687D4F"/>
    <w:multiLevelType w:val="hybridMultilevel"/>
    <w:tmpl w:val="F013FAF4"/>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71A04E1D"/>
    <w:multiLevelType w:val="hybridMultilevel"/>
    <w:tmpl w:val="6D826E32"/>
    <w:lvl w:ilvl="0" w:tplc="D71605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u, Cuining">
    <w15:presenceInfo w15:providerId="AD" w15:userId="S::cuining.liu@ucdenver.edu::9036fc4d-106a-42e0-b5d5-e5ac360acea7"/>
  </w15:person>
  <w15:person w15:author="Kechris, Katerina">
    <w15:presenceInfo w15:providerId="AD" w15:userId="S::katerina.kechris@cuanschutz.edu::5a94566e-250a-46fa-ad13-819088869d05"/>
  </w15:person>
  <w15:person w15:author="Holguin, Fernando">
    <w15:presenceInfo w15:providerId="AD" w15:userId="S::fernando.holguin@cuanschutz.edu::6e4e30ba-5fd5-4979-bae6-80c1b71b7e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 Cop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tpet9dt1ztr9jes5xcpxppir5prpa5s0wae&quot;&gt;IUS paper&lt;record-ids&gt;&lt;item&gt;29&lt;/item&gt;&lt;/record-ids&gt;&lt;/item&gt;&lt;/Libraries&gt;"/>
  </w:docVars>
  <w:rsids>
    <w:rsidRoot w:val="00AF2064"/>
    <w:rsid w:val="00001F8F"/>
    <w:rsid w:val="00003E68"/>
    <w:rsid w:val="0000718B"/>
    <w:rsid w:val="00012F39"/>
    <w:rsid w:val="00020287"/>
    <w:rsid w:val="000222E7"/>
    <w:rsid w:val="00022881"/>
    <w:rsid w:val="00025541"/>
    <w:rsid w:val="00035E2C"/>
    <w:rsid w:val="000413A1"/>
    <w:rsid w:val="00050246"/>
    <w:rsid w:val="00053E39"/>
    <w:rsid w:val="00054D60"/>
    <w:rsid w:val="0006052D"/>
    <w:rsid w:val="00061122"/>
    <w:rsid w:val="00062A0A"/>
    <w:rsid w:val="00063C3C"/>
    <w:rsid w:val="000646BF"/>
    <w:rsid w:val="000649E1"/>
    <w:rsid w:val="00065CBE"/>
    <w:rsid w:val="00070565"/>
    <w:rsid w:val="000730D7"/>
    <w:rsid w:val="0008103B"/>
    <w:rsid w:val="0008581C"/>
    <w:rsid w:val="00086BA9"/>
    <w:rsid w:val="00092803"/>
    <w:rsid w:val="00093FF0"/>
    <w:rsid w:val="000A3D85"/>
    <w:rsid w:val="000B2078"/>
    <w:rsid w:val="000B31BE"/>
    <w:rsid w:val="000B4FCA"/>
    <w:rsid w:val="000B5B3F"/>
    <w:rsid w:val="000C1897"/>
    <w:rsid w:val="000C469B"/>
    <w:rsid w:val="000C543E"/>
    <w:rsid w:val="000C5504"/>
    <w:rsid w:val="000C5D99"/>
    <w:rsid w:val="000D50B3"/>
    <w:rsid w:val="000E1BD7"/>
    <w:rsid w:val="000E2D73"/>
    <w:rsid w:val="000E303C"/>
    <w:rsid w:val="000F5ACF"/>
    <w:rsid w:val="000F6A58"/>
    <w:rsid w:val="000F7724"/>
    <w:rsid w:val="00102AC0"/>
    <w:rsid w:val="00103D58"/>
    <w:rsid w:val="00112495"/>
    <w:rsid w:val="00113C10"/>
    <w:rsid w:val="00120B79"/>
    <w:rsid w:val="0012155E"/>
    <w:rsid w:val="001221BD"/>
    <w:rsid w:val="00124592"/>
    <w:rsid w:val="00133C0E"/>
    <w:rsid w:val="00136B75"/>
    <w:rsid w:val="00142554"/>
    <w:rsid w:val="00147291"/>
    <w:rsid w:val="00152A8B"/>
    <w:rsid w:val="00153AFB"/>
    <w:rsid w:val="00154D4F"/>
    <w:rsid w:val="00154DB9"/>
    <w:rsid w:val="0015661C"/>
    <w:rsid w:val="00157A01"/>
    <w:rsid w:val="00160E68"/>
    <w:rsid w:val="001631D3"/>
    <w:rsid w:val="00170882"/>
    <w:rsid w:val="00176676"/>
    <w:rsid w:val="001849A4"/>
    <w:rsid w:val="00186EA8"/>
    <w:rsid w:val="001872A2"/>
    <w:rsid w:val="00195658"/>
    <w:rsid w:val="001B200D"/>
    <w:rsid w:val="001B32EF"/>
    <w:rsid w:val="001B5D61"/>
    <w:rsid w:val="001B682E"/>
    <w:rsid w:val="001B7130"/>
    <w:rsid w:val="001C15CD"/>
    <w:rsid w:val="001C2096"/>
    <w:rsid w:val="001C725C"/>
    <w:rsid w:val="001D1980"/>
    <w:rsid w:val="001D3A1B"/>
    <w:rsid w:val="001D4435"/>
    <w:rsid w:val="001D4C10"/>
    <w:rsid w:val="001E5C02"/>
    <w:rsid w:val="001E680F"/>
    <w:rsid w:val="001E7F83"/>
    <w:rsid w:val="001F1574"/>
    <w:rsid w:val="001F3048"/>
    <w:rsid w:val="002017D1"/>
    <w:rsid w:val="00210AC7"/>
    <w:rsid w:val="00211EBA"/>
    <w:rsid w:val="002201A2"/>
    <w:rsid w:val="00224FE6"/>
    <w:rsid w:val="002272E4"/>
    <w:rsid w:val="0023608C"/>
    <w:rsid w:val="00240681"/>
    <w:rsid w:val="00244362"/>
    <w:rsid w:val="00252FE1"/>
    <w:rsid w:val="0026177C"/>
    <w:rsid w:val="0026178E"/>
    <w:rsid w:val="002618A0"/>
    <w:rsid w:val="00263A44"/>
    <w:rsid w:val="00264760"/>
    <w:rsid w:val="00271C78"/>
    <w:rsid w:val="002973AA"/>
    <w:rsid w:val="002B064F"/>
    <w:rsid w:val="002B11FD"/>
    <w:rsid w:val="002B1AC5"/>
    <w:rsid w:val="002B2895"/>
    <w:rsid w:val="002C3B83"/>
    <w:rsid w:val="002D2AAA"/>
    <w:rsid w:val="002D3E83"/>
    <w:rsid w:val="002D5374"/>
    <w:rsid w:val="002E29E5"/>
    <w:rsid w:val="002E735A"/>
    <w:rsid w:val="002F7AB9"/>
    <w:rsid w:val="00305FAD"/>
    <w:rsid w:val="00316068"/>
    <w:rsid w:val="00326C92"/>
    <w:rsid w:val="00330D68"/>
    <w:rsid w:val="00334263"/>
    <w:rsid w:val="00336CC7"/>
    <w:rsid w:val="003405DC"/>
    <w:rsid w:val="003406D0"/>
    <w:rsid w:val="003413A9"/>
    <w:rsid w:val="003446CE"/>
    <w:rsid w:val="0034722A"/>
    <w:rsid w:val="00360158"/>
    <w:rsid w:val="00361743"/>
    <w:rsid w:val="00366925"/>
    <w:rsid w:val="00371631"/>
    <w:rsid w:val="00371E8F"/>
    <w:rsid w:val="0037381B"/>
    <w:rsid w:val="0037407C"/>
    <w:rsid w:val="00376C57"/>
    <w:rsid w:val="00377AB5"/>
    <w:rsid w:val="003850C6"/>
    <w:rsid w:val="00397644"/>
    <w:rsid w:val="00397E10"/>
    <w:rsid w:val="003A1ACF"/>
    <w:rsid w:val="003A2CFD"/>
    <w:rsid w:val="003A4F30"/>
    <w:rsid w:val="003B42C8"/>
    <w:rsid w:val="003B5BC6"/>
    <w:rsid w:val="003B624C"/>
    <w:rsid w:val="003B7382"/>
    <w:rsid w:val="003B7936"/>
    <w:rsid w:val="003C4775"/>
    <w:rsid w:val="003C4B48"/>
    <w:rsid w:val="003C7D1F"/>
    <w:rsid w:val="003D542F"/>
    <w:rsid w:val="003D71C3"/>
    <w:rsid w:val="003E0BA7"/>
    <w:rsid w:val="003E15BC"/>
    <w:rsid w:val="003E3790"/>
    <w:rsid w:val="003E554C"/>
    <w:rsid w:val="003E6084"/>
    <w:rsid w:val="003E6CD2"/>
    <w:rsid w:val="003F03D2"/>
    <w:rsid w:val="003F053D"/>
    <w:rsid w:val="003F6590"/>
    <w:rsid w:val="003F6707"/>
    <w:rsid w:val="00402C17"/>
    <w:rsid w:val="00403744"/>
    <w:rsid w:val="0040472F"/>
    <w:rsid w:val="00405711"/>
    <w:rsid w:val="00407224"/>
    <w:rsid w:val="00411660"/>
    <w:rsid w:val="004120E0"/>
    <w:rsid w:val="004130B3"/>
    <w:rsid w:val="0041337B"/>
    <w:rsid w:val="00416AF9"/>
    <w:rsid w:val="0041794D"/>
    <w:rsid w:val="00422175"/>
    <w:rsid w:val="00422317"/>
    <w:rsid w:val="0042257C"/>
    <w:rsid w:val="00422CD3"/>
    <w:rsid w:val="00427EA6"/>
    <w:rsid w:val="004305A2"/>
    <w:rsid w:val="00431DDF"/>
    <w:rsid w:val="0043547B"/>
    <w:rsid w:val="004365CF"/>
    <w:rsid w:val="0044139F"/>
    <w:rsid w:val="00442D1B"/>
    <w:rsid w:val="00445C13"/>
    <w:rsid w:val="0044775C"/>
    <w:rsid w:val="0045280B"/>
    <w:rsid w:val="0045508C"/>
    <w:rsid w:val="00461D59"/>
    <w:rsid w:val="00472975"/>
    <w:rsid w:val="00486883"/>
    <w:rsid w:val="00490731"/>
    <w:rsid w:val="00491642"/>
    <w:rsid w:val="00494FB5"/>
    <w:rsid w:val="004957AE"/>
    <w:rsid w:val="004A2CAE"/>
    <w:rsid w:val="004A3F65"/>
    <w:rsid w:val="004B164C"/>
    <w:rsid w:val="004B51FC"/>
    <w:rsid w:val="004B5BFC"/>
    <w:rsid w:val="004C066B"/>
    <w:rsid w:val="004C0FF9"/>
    <w:rsid w:val="004C1CD6"/>
    <w:rsid w:val="004C1F07"/>
    <w:rsid w:val="004C304A"/>
    <w:rsid w:val="004D2C57"/>
    <w:rsid w:val="004D5ED7"/>
    <w:rsid w:val="004E0161"/>
    <w:rsid w:val="004E0CC6"/>
    <w:rsid w:val="004E3317"/>
    <w:rsid w:val="004E5D78"/>
    <w:rsid w:val="004F244A"/>
    <w:rsid w:val="004F7422"/>
    <w:rsid w:val="004F76B6"/>
    <w:rsid w:val="00506D40"/>
    <w:rsid w:val="005130FA"/>
    <w:rsid w:val="00520955"/>
    <w:rsid w:val="00521D22"/>
    <w:rsid w:val="0052721A"/>
    <w:rsid w:val="00531276"/>
    <w:rsid w:val="00537E5E"/>
    <w:rsid w:val="00540091"/>
    <w:rsid w:val="00547CA3"/>
    <w:rsid w:val="00547FCA"/>
    <w:rsid w:val="0055083B"/>
    <w:rsid w:val="005533D3"/>
    <w:rsid w:val="00554449"/>
    <w:rsid w:val="00572291"/>
    <w:rsid w:val="00572A88"/>
    <w:rsid w:val="00572CB5"/>
    <w:rsid w:val="005765E2"/>
    <w:rsid w:val="0057775C"/>
    <w:rsid w:val="005839AB"/>
    <w:rsid w:val="00585CD5"/>
    <w:rsid w:val="00597172"/>
    <w:rsid w:val="005A0D6D"/>
    <w:rsid w:val="005A11FB"/>
    <w:rsid w:val="005A1350"/>
    <w:rsid w:val="005A35DF"/>
    <w:rsid w:val="005A5F85"/>
    <w:rsid w:val="005C58C5"/>
    <w:rsid w:val="005C6DB3"/>
    <w:rsid w:val="005D1D29"/>
    <w:rsid w:val="005D1E91"/>
    <w:rsid w:val="005E181F"/>
    <w:rsid w:val="005E25F9"/>
    <w:rsid w:val="005E5718"/>
    <w:rsid w:val="005F7C13"/>
    <w:rsid w:val="006036FA"/>
    <w:rsid w:val="00614001"/>
    <w:rsid w:val="0061699F"/>
    <w:rsid w:val="006233A0"/>
    <w:rsid w:val="006239A2"/>
    <w:rsid w:val="006253D9"/>
    <w:rsid w:val="006326A6"/>
    <w:rsid w:val="00637665"/>
    <w:rsid w:val="00642604"/>
    <w:rsid w:val="006530D6"/>
    <w:rsid w:val="00653193"/>
    <w:rsid w:val="00655061"/>
    <w:rsid w:val="00666DBE"/>
    <w:rsid w:val="00670F27"/>
    <w:rsid w:val="0067323C"/>
    <w:rsid w:val="00673B2E"/>
    <w:rsid w:val="00673FFC"/>
    <w:rsid w:val="00675CC5"/>
    <w:rsid w:val="0068302E"/>
    <w:rsid w:val="00683039"/>
    <w:rsid w:val="00684B7E"/>
    <w:rsid w:val="00690E73"/>
    <w:rsid w:val="006A5A49"/>
    <w:rsid w:val="006A5F36"/>
    <w:rsid w:val="006C7B57"/>
    <w:rsid w:val="006D0BDA"/>
    <w:rsid w:val="006D2104"/>
    <w:rsid w:val="006D4378"/>
    <w:rsid w:val="006D4680"/>
    <w:rsid w:val="006E3211"/>
    <w:rsid w:val="006E4831"/>
    <w:rsid w:val="006E5B6B"/>
    <w:rsid w:val="006E74CF"/>
    <w:rsid w:val="006F07D3"/>
    <w:rsid w:val="006F0DB0"/>
    <w:rsid w:val="006F13D4"/>
    <w:rsid w:val="006F1A3B"/>
    <w:rsid w:val="006F241C"/>
    <w:rsid w:val="006F6C9A"/>
    <w:rsid w:val="007003FC"/>
    <w:rsid w:val="0070185C"/>
    <w:rsid w:val="00702BEA"/>
    <w:rsid w:val="00704E91"/>
    <w:rsid w:val="00705D11"/>
    <w:rsid w:val="007071ED"/>
    <w:rsid w:val="00711C92"/>
    <w:rsid w:val="0071387D"/>
    <w:rsid w:val="007145F7"/>
    <w:rsid w:val="00724079"/>
    <w:rsid w:val="007270CA"/>
    <w:rsid w:val="00736A15"/>
    <w:rsid w:val="00741530"/>
    <w:rsid w:val="0074253D"/>
    <w:rsid w:val="0074267E"/>
    <w:rsid w:val="00742EA4"/>
    <w:rsid w:val="00743CDC"/>
    <w:rsid w:val="0074476E"/>
    <w:rsid w:val="00751893"/>
    <w:rsid w:val="0075532A"/>
    <w:rsid w:val="007604F6"/>
    <w:rsid w:val="00761533"/>
    <w:rsid w:val="007642AB"/>
    <w:rsid w:val="0077099E"/>
    <w:rsid w:val="0078430F"/>
    <w:rsid w:val="00785F93"/>
    <w:rsid w:val="00787341"/>
    <w:rsid w:val="00794DAD"/>
    <w:rsid w:val="007967F3"/>
    <w:rsid w:val="007A0E1A"/>
    <w:rsid w:val="007A196C"/>
    <w:rsid w:val="007B16DE"/>
    <w:rsid w:val="007B2274"/>
    <w:rsid w:val="007B31FC"/>
    <w:rsid w:val="007C0685"/>
    <w:rsid w:val="007C432C"/>
    <w:rsid w:val="007C5383"/>
    <w:rsid w:val="007C73E3"/>
    <w:rsid w:val="007C7F6D"/>
    <w:rsid w:val="007D0C49"/>
    <w:rsid w:val="007D17FA"/>
    <w:rsid w:val="007D1AD7"/>
    <w:rsid w:val="007D1F96"/>
    <w:rsid w:val="007D304F"/>
    <w:rsid w:val="007D7E89"/>
    <w:rsid w:val="007E3251"/>
    <w:rsid w:val="007F1EA2"/>
    <w:rsid w:val="007F3ED5"/>
    <w:rsid w:val="007F5660"/>
    <w:rsid w:val="0080150F"/>
    <w:rsid w:val="008049C1"/>
    <w:rsid w:val="008067C3"/>
    <w:rsid w:val="00823EC6"/>
    <w:rsid w:val="00826360"/>
    <w:rsid w:val="0082794D"/>
    <w:rsid w:val="0083025B"/>
    <w:rsid w:val="008309D7"/>
    <w:rsid w:val="008344DD"/>
    <w:rsid w:val="0084294E"/>
    <w:rsid w:val="00845240"/>
    <w:rsid w:val="00846014"/>
    <w:rsid w:val="008505C2"/>
    <w:rsid w:val="0085197C"/>
    <w:rsid w:val="00855136"/>
    <w:rsid w:val="00855F38"/>
    <w:rsid w:val="008566D9"/>
    <w:rsid w:val="008605B9"/>
    <w:rsid w:val="00865764"/>
    <w:rsid w:val="00870123"/>
    <w:rsid w:val="0087213A"/>
    <w:rsid w:val="008722D2"/>
    <w:rsid w:val="00880263"/>
    <w:rsid w:val="00880F78"/>
    <w:rsid w:val="00883936"/>
    <w:rsid w:val="00884094"/>
    <w:rsid w:val="00885DD8"/>
    <w:rsid w:val="0088628D"/>
    <w:rsid w:val="008930DA"/>
    <w:rsid w:val="008940BA"/>
    <w:rsid w:val="00897D24"/>
    <w:rsid w:val="008A5546"/>
    <w:rsid w:val="008B7749"/>
    <w:rsid w:val="008C0788"/>
    <w:rsid w:val="008C1296"/>
    <w:rsid w:val="008C1322"/>
    <w:rsid w:val="008D026C"/>
    <w:rsid w:val="008D1963"/>
    <w:rsid w:val="008D19CA"/>
    <w:rsid w:val="008E749B"/>
    <w:rsid w:val="008F25C7"/>
    <w:rsid w:val="008F2E08"/>
    <w:rsid w:val="008F3C9B"/>
    <w:rsid w:val="008F449A"/>
    <w:rsid w:val="00900723"/>
    <w:rsid w:val="0090244F"/>
    <w:rsid w:val="00902C3F"/>
    <w:rsid w:val="009054D2"/>
    <w:rsid w:val="00907521"/>
    <w:rsid w:val="00913E48"/>
    <w:rsid w:val="009152D0"/>
    <w:rsid w:val="0091618E"/>
    <w:rsid w:val="00924497"/>
    <w:rsid w:val="00924DFD"/>
    <w:rsid w:val="00925CD6"/>
    <w:rsid w:val="00927DF9"/>
    <w:rsid w:val="009344DF"/>
    <w:rsid w:val="0093672A"/>
    <w:rsid w:val="009469EB"/>
    <w:rsid w:val="00950D69"/>
    <w:rsid w:val="00951BB5"/>
    <w:rsid w:val="009549AC"/>
    <w:rsid w:val="009553C3"/>
    <w:rsid w:val="009572CA"/>
    <w:rsid w:val="009578C5"/>
    <w:rsid w:val="0096404B"/>
    <w:rsid w:val="00966911"/>
    <w:rsid w:val="00984533"/>
    <w:rsid w:val="00984BE5"/>
    <w:rsid w:val="00984F67"/>
    <w:rsid w:val="00986D46"/>
    <w:rsid w:val="00994D9A"/>
    <w:rsid w:val="009A2AA7"/>
    <w:rsid w:val="009A4D8B"/>
    <w:rsid w:val="009A7551"/>
    <w:rsid w:val="009B06CD"/>
    <w:rsid w:val="009B3628"/>
    <w:rsid w:val="009C0B83"/>
    <w:rsid w:val="009C62D8"/>
    <w:rsid w:val="009C66DC"/>
    <w:rsid w:val="009C67CE"/>
    <w:rsid w:val="009D4DF9"/>
    <w:rsid w:val="009D516B"/>
    <w:rsid w:val="009D55C7"/>
    <w:rsid w:val="009D5CEE"/>
    <w:rsid w:val="009E1FEE"/>
    <w:rsid w:val="009E5751"/>
    <w:rsid w:val="009E68BE"/>
    <w:rsid w:val="009F1B26"/>
    <w:rsid w:val="009F5EC9"/>
    <w:rsid w:val="009F6D01"/>
    <w:rsid w:val="009F78F4"/>
    <w:rsid w:val="00A04C1C"/>
    <w:rsid w:val="00A05F5B"/>
    <w:rsid w:val="00A07ADD"/>
    <w:rsid w:val="00A1707C"/>
    <w:rsid w:val="00A22643"/>
    <w:rsid w:val="00A254A1"/>
    <w:rsid w:val="00A27AE9"/>
    <w:rsid w:val="00A31BD6"/>
    <w:rsid w:val="00A32E36"/>
    <w:rsid w:val="00A35A13"/>
    <w:rsid w:val="00A41559"/>
    <w:rsid w:val="00A441E1"/>
    <w:rsid w:val="00A44BD1"/>
    <w:rsid w:val="00A45AFF"/>
    <w:rsid w:val="00A52B2B"/>
    <w:rsid w:val="00A52E3D"/>
    <w:rsid w:val="00A65E3C"/>
    <w:rsid w:val="00A71E63"/>
    <w:rsid w:val="00A7305F"/>
    <w:rsid w:val="00A73D2D"/>
    <w:rsid w:val="00A81FAC"/>
    <w:rsid w:val="00A85816"/>
    <w:rsid w:val="00A928CE"/>
    <w:rsid w:val="00AA0753"/>
    <w:rsid w:val="00AA7CD1"/>
    <w:rsid w:val="00AB2E6C"/>
    <w:rsid w:val="00AB6469"/>
    <w:rsid w:val="00AB682E"/>
    <w:rsid w:val="00AC0669"/>
    <w:rsid w:val="00AD387D"/>
    <w:rsid w:val="00AD76D0"/>
    <w:rsid w:val="00AE2824"/>
    <w:rsid w:val="00AE53CE"/>
    <w:rsid w:val="00AF2064"/>
    <w:rsid w:val="00AF2E9A"/>
    <w:rsid w:val="00AF3573"/>
    <w:rsid w:val="00AF6899"/>
    <w:rsid w:val="00AF794D"/>
    <w:rsid w:val="00AF7D10"/>
    <w:rsid w:val="00B02BDC"/>
    <w:rsid w:val="00B146E2"/>
    <w:rsid w:val="00B249E9"/>
    <w:rsid w:val="00B24F7A"/>
    <w:rsid w:val="00B26CE0"/>
    <w:rsid w:val="00B368B9"/>
    <w:rsid w:val="00B43CC0"/>
    <w:rsid w:val="00B45D7B"/>
    <w:rsid w:val="00B46F6D"/>
    <w:rsid w:val="00B478D9"/>
    <w:rsid w:val="00B5124B"/>
    <w:rsid w:val="00B52809"/>
    <w:rsid w:val="00B553B0"/>
    <w:rsid w:val="00B56938"/>
    <w:rsid w:val="00B57D85"/>
    <w:rsid w:val="00B63104"/>
    <w:rsid w:val="00B71D3B"/>
    <w:rsid w:val="00B7250E"/>
    <w:rsid w:val="00B730D4"/>
    <w:rsid w:val="00B74649"/>
    <w:rsid w:val="00B76AF3"/>
    <w:rsid w:val="00B80251"/>
    <w:rsid w:val="00B81C76"/>
    <w:rsid w:val="00B83656"/>
    <w:rsid w:val="00B845D6"/>
    <w:rsid w:val="00B8494E"/>
    <w:rsid w:val="00B97FB7"/>
    <w:rsid w:val="00BA0871"/>
    <w:rsid w:val="00BA677E"/>
    <w:rsid w:val="00BB166F"/>
    <w:rsid w:val="00BC4774"/>
    <w:rsid w:val="00BD6E10"/>
    <w:rsid w:val="00BF281F"/>
    <w:rsid w:val="00BF3467"/>
    <w:rsid w:val="00BF464A"/>
    <w:rsid w:val="00BF66AE"/>
    <w:rsid w:val="00C0450A"/>
    <w:rsid w:val="00C06E09"/>
    <w:rsid w:val="00C12C83"/>
    <w:rsid w:val="00C13EF7"/>
    <w:rsid w:val="00C145BF"/>
    <w:rsid w:val="00C16AEF"/>
    <w:rsid w:val="00C179C0"/>
    <w:rsid w:val="00C22F09"/>
    <w:rsid w:val="00C25095"/>
    <w:rsid w:val="00C260FF"/>
    <w:rsid w:val="00C31255"/>
    <w:rsid w:val="00C31711"/>
    <w:rsid w:val="00C338CC"/>
    <w:rsid w:val="00C35B21"/>
    <w:rsid w:val="00C370D1"/>
    <w:rsid w:val="00C42A6C"/>
    <w:rsid w:val="00C44ADF"/>
    <w:rsid w:val="00C723A3"/>
    <w:rsid w:val="00C72F8C"/>
    <w:rsid w:val="00C74368"/>
    <w:rsid w:val="00C748DC"/>
    <w:rsid w:val="00C75E16"/>
    <w:rsid w:val="00C77A5F"/>
    <w:rsid w:val="00C82DF0"/>
    <w:rsid w:val="00C84BE7"/>
    <w:rsid w:val="00C85102"/>
    <w:rsid w:val="00C8634B"/>
    <w:rsid w:val="00C8699D"/>
    <w:rsid w:val="00C9282F"/>
    <w:rsid w:val="00C9296F"/>
    <w:rsid w:val="00C93F53"/>
    <w:rsid w:val="00C96C01"/>
    <w:rsid w:val="00C97666"/>
    <w:rsid w:val="00CB2CC6"/>
    <w:rsid w:val="00CB386C"/>
    <w:rsid w:val="00CC1E44"/>
    <w:rsid w:val="00CC2F56"/>
    <w:rsid w:val="00CC70DF"/>
    <w:rsid w:val="00CC73AF"/>
    <w:rsid w:val="00CC7880"/>
    <w:rsid w:val="00CD0BF1"/>
    <w:rsid w:val="00CD3851"/>
    <w:rsid w:val="00CD3C47"/>
    <w:rsid w:val="00CD42BD"/>
    <w:rsid w:val="00CD4A8E"/>
    <w:rsid w:val="00CE41D0"/>
    <w:rsid w:val="00CF43CF"/>
    <w:rsid w:val="00CF4A73"/>
    <w:rsid w:val="00CF51B0"/>
    <w:rsid w:val="00D025FE"/>
    <w:rsid w:val="00D03663"/>
    <w:rsid w:val="00D0382C"/>
    <w:rsid w:val="00D04276"/>
    <w:rsid w:val="00D06D27"/>
    <w:rsid w:val="00D10C79"/>
    <w:rsid w:val="00D125A4"/>
    <w:rsid w:val="00D22276"/>
    <w:rsid w:val="00D22BD9"/>
    <w:rsid w:val="00D23B01"/>
    <w:rsid w:val="00D30398"/>
    <w:rsid w:val="00D30716"/>
    <w:rsid w:val="00D3568C"/>
    <w:rsid w:val="00D36237"/>
    <w:rsid w:val="00D364F9"/>
    <w:rsid w:val="00D36BF5"/>
    <w:rsid w:val="00D37FF9"/>
    <w:rsid w:val="00D4020F"/>
    <w:rsid w:val="00D439AC"/>
    <w:rsid w:val="00D441B0"/>
    <w:rsid w:val="00D47DBB"/>
    <w:rsid w:val="00D5140E"/>
    <w:rsid w:val="00D51BAA"/>
    <w:rsid w:val="00D51D14"/>
    <w:rsid w:val="00D56AAF"/>
    <w:rsid w:val="00D62344"/>
    <w:rsid w:val="00D645A3"/>
    <w:rsid w:val="00D66C51"/>
    <w:rsid w:val="00D73EFC"/>
    <w:rsid w:val="00D81874"/>
    <w:rsid w:val="00D81D45"/>
    <w:rsid w:val="00D82142"/>
    <w:rsid w:val="00D87F0D"/>
    <w:rsid w:val="00D96304"/>
    <w:rsid w:val="00DA033A"/>
    <w:rsid w:val="00DA1D42"/>
    <w:rsid w:val="00DA5EEA"/>
    <w:rsid w:val="00DA6594"/>
    <w:rsid w:val="00DA798E"/>
    <w:rsid w:val="00DB2759"/>
    <w:rsid w:val="00DB570F"/>
    <w:rsid w:val="00DB58D0"/>
    <w:rsid w:val="00DB5B27"/>
    <w:rsid w:val="00DC17B3"/>
    <w:rsid w:val="00DD63D8"/>
    <w:rsid w:val="00DD7D54"/>
    <w:rsid w:val="00DE1DC8"/>
    <w:rsid w:val="00DE37C5"/>
    <w:rsid w:val="00DE72A4"/>
    <w:rsid w:val="00DF03CB"/>
    <w:rsid w:val="00DF22EE"/>
    <w:rsid w:val="00DF65A0"/>
    <w:rsid w:val="00DF7F4F"/>
    <w:rsid w:val="00E009CE"/>
    <w:rsid w:val="00E039F6"/>
    <w:rsid w:val="00E03FEC"/>
    <w:rsid w:val="00E10911"/>
    <w:rsid w:val="00E119AA"/>
    <w:rsid w:val="00E1496F"/>
    <w:rsid w:val="00E15C50"/>
    <w:rsid w:val="00E21EF6"/>
    <w:rsid w:val="00E22333"/>
    <w:rsid w:val="00E22E96"/>
    <w:rsid w:val="00E31A74"/>
    <w:rsid w:val="00E3683E"/>
    <w:rsid w:val="00E369E7"/>
    <w:rsid w:val="00E37003"/>
    <w:rsid w:val="00E37BF3"/>
    <w:rsid w:val="00E45D1F"/>
    <w:rsid w:val="00E54EF7"/>
    <w:rsid w:val="00E60A45"/>
    <w:rsid w:val="00E649C8"/>
    <w:rsid w:val="00E67D62"/>
    <w:rsid w:val="00E73495"/>
    <w:rsid w:val="00E773AA"/>
    <w:rsid w:val="00E80F5F"/>
    <w:rsid w:val="00E846C1"/>
    <w:rsid w:val="00E90F3A"/>
    <w:rsid w:val="00EA086E"/>
    <w:rsid w:val="00EA5EE3"/>
    <w:rsid w:val="00EA7487"/>
    <w:rsid w:val="00EB5102"/>
    <w:rsid w:val="00EB5A5C"/>
    <w:rsid w:val="00EB5A76"/>
    <w:rsid w:val="00EB7F76"/>
    <w:rsid w:val="00EC022C"/>
    <w:rsid w:val="00EC0D59"/>
    <w:rsid w:val="00EC4643"/>
    <w:rsid w:val="00EC603D"/>
    <w:rsid w:val="00ED1300"/>
    <w:rsid w:val="00ED4D50"/>
    <w:rsid w:val="00ED60EE"/>
    <w:rsid w:val="00EE143C"/>
    <w:rsid w:val="00EE3354"/>
    <w:rsid w:val="00EE7C6A"/>
    <w:rsid w:val="00EF0EE0"/>
    <w:rsid w:val="00F01F4E"/>
    <w:rsid w:val="00F07E80"/>
    <w:rsid w:val="00F11C3F"/>
    <w:rsid w:val="00F226E7"/>
    <w:rsid w:val="00F30A4F"/>
    <w:rsid w:val="00F4077E"/>
    <w:rsid w:val="00F413EA"/>
    <w:rsid w:val="00F433CD"/>
    <w:rsid w:val="00F4350A"/>
    <w:rsid w:val="00F43C4F"/>
    <w:rsid w:val="00F44CCD"/>
    <w:rsid w:val="00F45BB8"/>
    <w:rsid w:val="00F56BAC"/>
    <w:rsid w:val="00F57129"/>
    <w:rsid w:val="00F6323E"/>
    <w:rsid w:val="00F6598B"/>
    <w:rsid w:val="00F71396"/>
    <w:rsid w:val="00F741E4"/>
    <w:rsid w:val="00F74BC7"/>
    <w:rsid w:val="00F7667B"/>
    <w:rsid w:val="00F835C8"/>
    <w:rsid w:val="00F90782"/>
    <w:rsid w:val="00F91D51"/>
    <w:rsid w:val="00FA03F3"/>
    <w:rsid w:val="00FA0B2A"/>
    <w:rsid w:val="00FA254F"/>
    <w:rsid w:val="00FA7E6E"/>
    <w:rsid w:val="00FB3586"/>
    <w:rsid w:val="00FB3C43"/>
    <w:rsid w:val="00FC0150"/>
    <w:rsid w:val="00FC50E4"/>
    <w:rsid w:val="00FC5B85"/>
    <w:rsid w:val="00FD5772"/>
    <w:rsid w:val="00FE06D6"/>
    <w:rsid w:val="00FE2B47"/>
    <w:rsid w:val="00FF4CDB"/>
    <w:rsid w:val="00FF71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5F816"/>
  <w15:chartTrackingRefBased/>
  <w15:docId w15:val="{8E716E76-48E3-47AF-8CB3-0D1BF5CCF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F2064"/>
    <w:pPr>
      <w:autoSpaceDE w:val="0"/>
      <w:autoSpaceDN w:val="0"/>
      <w:adjustRightInd w:val="0"/>
      <w:spacing w:after="0" w:line="240" w:lineRule="auto"/>
    </w:pPr>
    <w:rPr>
      <w:rFonts w:ascii="Arial" w:hAnsi="Arial" w:cs="Arial"/>
      <w:color w:val="000000"/>
      <w:sz w:val="24"/>
      <w:szCs w:val="24"/>
    </w:rPr>
  </w:style>
  <w:style w:type="paragraph" w:customStyle="1" w:styleId="xdefault">
    <w:name w:val="x_default"/>
    <w:basedOn w:val="Normal"/>
    <w:rsid w:val="005E181F"/>
    <w:pPr>
      <w:spacing w:after="0" w:line="240" w:lineRule="auto"/>
    </w:pPr>
    <w:rPr>
      <w:rFonts w:ascii="Calibri" w:hAnsi="Calibri" w:cs="Calibri"/>
    </w:rPr>
  </w:style>
  <w:style w:type="paragraph" w:customStyle="1" w:styleId="xmsonormal">
    <w:name w:val="x_msonormal"/>
    <w:basedOn w:val="Normal"/>
    <w:rsid w:val="005E181F"/>
    <w:pPr>
      <w:spacing w:after="0" w:line="240" w:lineRule="auto"/>
    </w:pPr>
    <w:rPr>
      <w:rFonts w:ascii="Calibri" w:hAnsi="Calibri" w:cs="Calibri"/>
    </w:rPr>
  </w:style>
  <w:style w:type="paragraph" w:styleId="ListParagraph">
    <w:name w:val="List Paragraph"/>
    <w:basedOn w:val="Normal"/>
    <w:uiPriority w:val="34"/>
    <w:qFormat/>
    <w:rsid w:val="005E181F"/>
    <w:pPr>
      <w:ind w:left="720"/>
      <w:contextualSpacing/>
    </w:pPr>
  </w:style>
  <w:style w:type="paragraph" w:styleId="NormalWeb">
    <w:name w:val="Normal (Web)"/>
    <w:basedOn w:val="Normal"/>
    <w:uiPriority w:val="99"/>
    <w:semiHidden/>
    <w:unhideWhenUsed/>
    <w:rsid w:val="007967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ndNoteBibliographyTitle">
    <w:name w:val="EndNote Bibliography Title"/>
    <w:basedOn w:val="Normal"/>
    <w:link w:val="EndNoteBibliographyTitleChar"/>
    <w:rsid w:val="007B2274"/>
    <w:pPr>
      <w:spacing w:after="0"/>
      <w:jc w:val="center"/>
    </w:pPr>
    <w:rPr>
      <w:rFonts w:ascii="Arial" w:hAnsi="Arial" w:cs="Arial"/>
      <w:noProof/>
    </w:rPr>
  </w:style>
  <w:style w:type="character" w:customStyle="1" w:styleId="EndNoteBibliographyTitleChar">
    <w:name w:val="EndNote Bibliography Title Char"/>
    <w:basedOn w:val="DefaultParagraphFont"/>
    <w:link w:val="EndNoteBibliographyTitle"/>
    <w:rsid w:val="007B2274"/>
    <w:rPr>
      <w:rFonts w:ascii="Arial" w:hAnsi="Arial" w:cs="Arial"/>
      <w:noProof/>
    </w:rPr>
  </w:style>
  <w:style w:type="paragraph" w:customStyle="1" w:styleId="EndNoteBibliography">
    <w:name w:val="EndNote Bibliography"/>
    <w:basedOn w:val="Normal"/>
    <w:link w:val="EndNoteBibliographyChar"/>
    <w:rsid w:val="007B2274"/>
    <w:pPr>
      <w:spacing w:line="240" w:lineRule="auto"/>
    </w:pPr>
    <w:rPr>
      <w:rFonts w:ascii="Arial" w:hAnsi="Arial" w:cs="Arial"/>
      <w:noProof/>
    </w:rPr>
  </w:style>
  <w:style w:type="character" w:customStyle="1" w:styleId="EndNoteBibliographyChar">
    <w:name w:val="EndNote Bibliography Char"/>
    <w:basedOn w:val="DefaultParagraphFont"/>
    <w:link w:val="EndNoteBibliography"/>
    <w:rsid w:val="007B2274"/>
    <w:rPr>
      <w:rFonts w:ascii="Arial" w:hAnsi="Arial" w:cs="Arial"/>
      <w:noProof/>
    </w:rPr>
  </w:style>
  <w:style w:type="character" w:styleId="Hyperlink">
    <w:name w:val="Hyperlink"/>
    <w:basedOn w:val="DefaultParagraphFont"/>
    <w:uiPriority w:val="99"/>
    <w:unhideWhenUsed/>
    <w:rsid w:val="007B2274"/>
    <w:rPr>
      <w:color w:val="0563C1" w:themeColor="hyperlink"/>
      <w:u w:val="single"/>
    </w:rPr>
  </w:style>
  <w:style w:type="character" w:customStyle="1" w:styleId="UnresolvedMention1">
    <w:name w:val="Unresolved Mention1"/>
    <w:basedOn w:val="DefaultParagraphFont"/>
    <w:uiPriority w:val="99"/>
    <w:semiHidden/>
    <w:unhideWhenUsed/>
    <w:rsid w:val="007B2274"/>
    <w:rPr>
      <w:color w:val="605E5C"/>
      <w:shd w:val="clear" w:color="auto" w:fill="E1DFDD"/>
    </w:rPr>
  </w:style>
  <w:style w:type="character" w:styleId="CommentReference">
    <w:name w:val="annotation reference"/>
    <w:basedOn w:val="DefaultParagraphFont"/>
    <w:uiPriority w:val="99"/>
    <w:semiHidden/>
    <w:unhideWhenUsed/>
    <w:rsid w:val="004F7422"/>
    <w:rPr>
      <w:sz w:val="16"/>
      <w:szCs w:val="16"/>
    </w:rPr>
  </w:style>
  <w:style w:type="paragraph" w:styleId="CommentText">
    <w:name w:val="annotation text"/>
    <w:basedOn w:val="Normal"/>
    <w:link w:val="CommentTextChar"/>
    <w:uiPriority w:val="99"/>
    <w:unhideWhenUsed/>
    <w:rsid w:val="004F7422"/>
    <w:pPr>
      <w:spacing w:line="240" w:lineRule="auto"/>
    </w:pPr>
    <w:rPr>
      <w:sz w:val="20"/>
      <w:szCs w:val="20"/>
    </w:rPr>
  </w:style>
  <w:style w:type="character" w:customStyle="1" w:styleId="CommentTextChar">
    <w:name w:val="Comment Text Char"/>
    <w:basedOn w:val="DefaultParagraphFont"/>
    <w:link w:val="CommentText"/>
    <w:uiPriority w:val="99"/>
    <w:rsid w:val="004F7422"/>
    <w:rPr>
      <w:sz w:val="20"/>
      <w:szCs w:val="20"/>
    </w:rPr>
  </w:style>
  <w:style w:type="paragraph" w:styleId="CommentSubject">
    <w:name w:val="annotation subject"/>
    <w:basedOn w:val="CommentText"/>
    <w:next w:val="CommentText"/>
    <w:link w:val="CommentSubjectChar"/>
    <w:uiPriority w:val="99"/>
    <w:semiHidden/>
    <w:unhideWhenUsed/>
    <w:rsid w:val="004F7422"/>
    <w:rPr>
      <w:b/>
      <w:bCs/>
    </w:rPr>
  </w:style>
  <w:style w:type="character" w:customStyle="1" w:styleId="CommentSubjectChar">
    <w:name w:val="Comment Subject Char"/>
    <w:basedOn w:val="CommentTextChar"/>
    <w:link w:val="CommentSubject"/>
    <w:uiPriority w:val="99"/>
    <w:semiHidden/>
    <w:rsid w:val="004F7422"/>
    <w:rPr>
      <w:b/>
      <w:bCs/>
      <w:sz w:val="20"/>
      <w:szCs w:val="20"/>
    </w:rPr>
  </w:style>
  <w:style w:type="paragraph" w:styleId="Revision">
    <w:name w:val="Revision"/>
    <w:hidden/>
    <w:uiPriority w:val="99"/>
    <w:semiHidden/>
    <w:rsid w:val="00A07ADD"/>
    <w:pPr>
      <w:spacing w:after="0" w:line="240" w:lineRule="auto"/>
    </w:pPr>
  </w:style>
  <w:style w:type="character" w:styleId="FollowedHyperlink">
    <w:name w:val="FollowedHyperlink"/>
    <w:basedOn w:val="DefaultParagraphFont"/>
    <w:uiPriority w:val="99"/>
    <w:semiHidden/>
    <w:unhideWhenUsed/>
    <w:rsid w:val="00B02BDC"/>
    <w:rPr>
      <w:color w:val="954F72" w:themeColor="followedHyperlink"/>
      <w:u w:val="single"/>
    </w:rPr>
  </w:style>
  <w:style w:type="paragraph" w:styleId="BalloonText">
    <w:name w:val="Balloon Text"/>
    <w:basedOn w:val="Normal"/>
    <w:link w:val="BalloonTextChar"/>
    <w:uiPriority w:val="99"/>
    <w:semiHidden/>
    <w:unhideWhenUsed/>
    <w:rsid w:val="00B57D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7D8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5073989">
      <w:bodyDiv w:val="1"/>
      <w:marLeft w:val="0"/>
      <w:marRight w:val="0"/>
      <w:marTop w:val="0"/>
      <w:marBottom w:val="0"/>
      <w:divBdr>
        <w:top w:val="none" w:sz="0" w:space="0" w:color="auto"/>
        <w:left w:val="none" w:sz="0" w:space="0" w:color="auto"/>
        <w:bottom w:val="none" w:sz="0" w:space="0" w:color="auto"/>
        <w:right w:val="none" w:sz="0" w:space="0" w:color="auto"/>
      </w:divBdr>
    </w:div>
    <w:div w:id="649098661">
      <w:bodyDiv w:val="1"/>
      <w:marLeft w:val="0"/>
      <w:marRight w:val="0"/>
      <w:marTop w:val="0"/>
      <w:marBottom w:val="0"/>
      <w:divBdr>
        <w:top w:val="none" w:sz="0" w:space="0" w:color="auto"/>
        <w:left w:val="none" w:sz="0" w:space="0" w:color="auto"/>
        <w:bottom w:val="none" w:sz="0" w:space="0" w:color="auto"/>
        <w:right w:val="none" w:sz="0" w:space="0" w:color="auto"/>
      </w:divBdr>
    </w:div>
    <w:div w:id="672955405">
      <w:bodyDiv w:val="1"/>
      <w:marLeft w:val="0"/>
      <w:marRight w:val="0"/>
      <w:marTop w:val="0"/>
      <w:marBottom w:val="0"/>
      <w:divBdr>
        <w:top w:val="none" w:sz="0" w:space="0" w:color="auto"/>
        <w:left w:val="none" w:sz="0" w:space="0" w:color="auto"/>
        <w:bottom w:val="none" w:sz="0" w:space="0" w:color="auto"/>
        <w:right w:val="none" w:sz="0" w:space="0" w:color="auto"/>
      </w:divBdr>
    </w:div>
    <w:div w:id="1414208190">
      <w:bodyDiv w:val="1"/>
      <w:marLeft w:val="0"/>
      <w:marRight w:val="0"/>
      <w:marTop w:val="0"/>
      <w:marBottom w:val="0"/>
      <w:divBdr>
        <w:top w:val="none" w:sz="0" w:space="0" w:color="auto"/>
        <w:left w:val="none" w:sz="0" w:space="0" w:color="auto"/>
        <w:bottom w:val="none" w:sz="0" w:space="0" w:color="auto"/>
        <w:right w:val="none" w:sz="0" w:space="0" w:color="auto"/>
      </w:divBdr>
    </w:div>
    <w:div w:id="2147040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10" Type="http://schemas.openxmlformats.org/officeDocument/2006/relationships/hyperlink" Target="https://www.colorado.gov/pacific/cdphe/healthy-kids-colorado-survey-data-tables-and-reports" TargetMode="External"/><Relationship Id="rId4" Type="http://schemas.openxmlformats.org/officeDocument/2006/relationships/settings" Target="settings.xml"/><Relationship Id="rId9" Type="http://schemas.openxmlformats.org/officeDocument/2006/relationships/hyperlink" Target="https://www.ncbi.nlm.nih.gov/pmc/articles/PMC4404308/" TargetMode="External"/><Relationship Id="rId14"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6F1DB-E49C-49B3-804C-3E760E02E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2206</Words>
  <Characters>12575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Commodore, Sarah</dc:creator>
  <cp:keywords/>
  <dc:description/>
  <cp:lastModifiedBy>Sharma, Sunita</cp:lastModifiedBy>
  <cp:revision>2</cp:revision>
  <cp:lastPrinted>2021-05-26T03:17:00Z</cp:lastPrinted>
  <dcterms:created xsi:type="dcterms:W3CDTF">2022-02-25T16:52:00Z</dcterms:created>
  <dcterms:modified xsi:type="dcterms:W3CDTF">2022-02-25T16:52:00Z</dcterms:modified>
</cp:coreProperties>
</file>